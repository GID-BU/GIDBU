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9463AF" w14:textId="217E7F7F" w:rsidR="00F93A2A" w:rsidRPr="00F113E1" w:rsidRDefault="009E3E4D" w:rsidP="00D93AB6">
      <w:pPr>
        <w:pStyle w:val="IGS"/>
        <w:rPr>
          <w:szCs w:val="36"/>
        </w:rPr>
      </w:pPr>
      <w:bookmarkStart w:id="0" w:name="_GoBack"/>
      <w:bookmarkEnd w:id="0"/>
      <w:r>
        <w:t xml:space="preserve">IBM </w:t>
      </w:r>
      <w:r w:rsidR="00BD4C3E">
        <w:t>Security Business Unit</w:t>
      </w:r>
      <w:r w:rsidR="00CD498D">
        <w:t xml:space="preserve"> (BU)</w:t>
      </w:r>
    </w:p>
    <w:p w14:paraId="6DBB1661" w14:textId="77777777" w:rsidR="00BD4C3E" w:rsidRDefault="003B4E00" w:rsidP="00D95553">
      <w:pPr>
        <w:pStyle w:val="DocumentOwner"/>
        <w:rPr>
          <w:rFonts w:cs="Arial"/>
          <w:color w:val="000000"/>
          <w:sz w:val="36"/>
          <w:szCs w:val="36"/>
        </w:rPr>
      </w:pPr>
      <w:r>
        <w:rPr>
          <w:rFonts w:cs="Arial"/>
          <w:color w:val="000000"/>
          <w:sz w:val="36"/>
          <w:szCs w:val="36"/>
        </w:rPr>
        <w:t>IT Security Implementation Guidelines (SIG)</w:t>
      </w:r>
    </w:p>
    <w:p w14:paraId="17C00A98" w14:textId="77777777" w:rsidR="00D93AB6" w:rsidRPr="007C59A6" w:rsidRDefault="00254E57" w:rsidP="00D95553">
      <w:pPr>
        <w:pStyle w:val="DocumentOwner"/>
      </w:pPr>
      <w:r w:rsidRPr="007C59A6">
        <w:t xml:space="preserve">Owner – </w:t>
      </w:r>
      <w:r w:rsidR="00F65FFC">
        <w:t>Dimple Ahluwalia</w:t>
      </w:r>
    </w:p>
    <w:p w14:paraId="30E3010D" w14:textId="77777777" w:rsidR="00D93AB6" w:rsidRPr="007C59A6" w:rsidRDefault="00D93AB6" w:rsidP="00D95553">
      <w:pPr>
        <w:pStyle w:val="DocumentVersion"/>
      </w:pPr>
      <w:r w:rsidRPr="007C59A6">
        <w:t xml:space="preserve">Document Version: </w:t>
      </w:r>
      <w:r w:rsidR="008E3A6C">
        <w:t>0.1</w:t>
      </w:r>
    </w:p>
    <w:p w14:paraId="782CD392" w14:textId="77777777" w:rsidR="00CA7D9F" w:rsidRPr="00CD498D" w:rsidRDefault="00CA7D9F" w:rsidP="00D93AB6">
      <w:pPr>
        <w:pStyle w:val="TotalPages"/>
        <w:rPr>
          <w:rFonts w:cs="Arial"/>
        </w:rPr>
      </w:pPr>
      <w:r w:rsidRPr="00CA7D9F">
        <w:t xml:space="preserve">Document Control Number: </w:t>
      </w:r>
      <w:r w:rsidR="00CD498D" w:rsidRPr="00CD498D">
        <w:rPr>
          <w:rFonts w:cs="Arial"/>
          <w:color w:val="000000"/>
        </w:rPr>
        <w:t>ISS-SECBU-</w:t>
      </w:r>
      <w:r w:rsidR="008E3A6C" w:rsidRPr="008E3A6C">
        <w:rPr>
          <w:rFonts w:cs="Arial"/>
          <w:color w:val="FF0000"/>
        </w:rPr>
        <w:t>XXXX</w:t>
      </w:r>
    </w:p>
    <w:p w14:paraId="3C68C00F" w14:textId="77777777" w:rsidR="00D93AB6" w:rsidRDefault="001254FF" w:rsidP="00D93AB6">
      <w:pPr>
        <w:pStyle w:val="TotalPages"/>
      </w:pPr>
      <w:r w:rsidRPr="00F113E1">
        <w:t xml:space="preserve">Total Pages: </w:t>
      </w:r>
      <w:r w:rsidR="008E3A6C">
        <w:rPr>
          <w:color w:val="FF0000"/>
        </w:rPr>
        <w:t>Y</w:t>
      </w:r>
    </w:p>
    <w:p w14:paraId="672A6659" w14:textId="77777777" w:rsidR="00EB7295" w:rsidRDefault="00EB7295" w:rsidP="00D93AB6">
      <w:pPr>
        <w:pStyle w:val="TotalPages"/>
      </w:pPr>
    </w:p>
    <w:p w14:paraId="0A37501D" w14:textId="77777777" w:rsidR="00572969" w:rsidRPr="00F113E1" w:rsidRDefault="00572969">
      <w:pPr>
        <w:pStyle w:val="MainTitle"/>
        <w:ind w:left="720"/>
        <w:rPr>
          <w:i/>
        </w:rPr>
      </w:pPr>
    </w:p>
    <w:p w14:paraId="5DAB6C7B" w14:textId="77777777" w:rsidR="002071A0" w:rsidRDefault="002071A0">
      <w:pPr>
        <w:ind w:left="0"/>
        <w:rPr>
          <w:b/>
          <w:bCs/>
          <w:i/>
        </w:rPr>
      </w:pPr>
    </w:p>
    <w:p w14:paraId="02EB378F" w14:textId="77777777" w:rsidR="002071A0" w:rsidRDefault="002071A0">
      <w:pPr>
        <w:ind w:left="0"/>
        <w:rPr>
          <w:b/>
          <w:bCs/>
          <w:i/>
        </w:rPr>
      </w:pPr>
    </w:p>
    <w:p w14:paraId="6A05A809" w14:textId="77777777" w:rsidR="002071A0" w:rsidRDefault="002071A0">
      <w:pPr>
        <w:ind w:left="0"/>
        <w:rPr>
          <w:b/>
          <w:bCs/>
          <w:i/>
        </w:rPr>
      </w:pPr>
    </w:p>
    <w:p w14:paraId="5A39BBE3" w14:textId="77777777" w:rsidR="00C85526" w:rsidRDefault="00C85526">
      <w:pPr>
        <w:ind w:left="0"/>
        <w:rPr>
          <w:b/>
          <w:bCs/>
          <w:i/>
        </w:rPr>
      </w:pPr>
    </w:p>
    <w:p w14:paraId="22E0FC93" w14:textId="77777777" w:rsidR="00E61A41" w:rsidRPr="0075245E" w:rsidRDefault="005534A6" w:rsidP="0018391C">
      <w:pPr>
        <w:pStyle w:val="ITSSSBUHeading1"/>
      </w:pPr>
      <w:bookmarkStart w:id="1" w:name="_Toc267401249"/>
      <w:bookmarkStart w:id="2" w:name="_Toc272354424"/>
      <w:bookmarkStart w:id="3" w:name="_Toc520127074"/>
      <w:bookmarkStart w:id="4" w:name="_Toc521502744"/>
      <w:r w:rsidRPr="0075245E">
        <w:lastRenderedPageBreak/>
        <w:t>Table of Contents</w:t>
      </w:r>
      <w:bookmarkEnd w:id="1"/>
      <w:bookmarkEnd w:id="2"/>
      <w:bookmarkEnd w:id="3"/>
      <w:bookmarkEnd w:id="4"/>
    </w:p>
    <w:sdt>
      <w:sdtPr>
        <w:rPr>
          <w:rFonts w:ascii="Arial" w:eastAsia="Times New Roman" w:hAnsi="Arial" w:cs="Times New Roman"/>
          <w:color w:val="auto"/>
          <w:spacing w:val="-5"/>
          <w:sz w:val="20"/>
          <w:szCs w:val="20"/>
        </w:rPr>
        <w:id w:val="2067055809"/>
        <w:docPartObj>
          <w:docPartGallery w:val="Table of Contents"/>
          <w:docPartUnique/>
        </w:docPartObj>
      </w:sdtPr>
      <w:sdtEndPr>
        <w:rPr>
          <w:b/>
          <w:bCs/>
          <w:noProof/>
        </w:rPr>
      </w:sdtEndPr>
      <w:sdtContent>
        <w:p w14:paraId="41C8F396" w14:textId="77777777" w:rsidR="00E61A41" w:rsidRDefault="00E61A41">
          <w:pPr>
            <w:pStyle w:val="TOCHeading"/>
          </w:pPr>
        </w:p>
        <w:p w14:paraId="6A91369C" w14:textId="418EB897" w:rsidR="000A5D76" w:rsidRDefault="00E61A41">
          <w:pPr>
            <w:pStyle w:val="TOC1"/>
            <w:tabs>
              <w:tab w:val="left" w:pos="1800"/>
            </w:tabs>
            <w:rPr>
              <w:ins w:id="5" w:author="Neetee Pawa" w:date="2018-08-08T14:43:00Z"/>
              <w:rFonts w:asciiTheme="minorHAnsi" w:eastAsiaTheme="minorEastAsia" w:hAnsiTheme="minorHAnsi" w:cstheme="minorBidi"/>
              <w:b w:val="0"/>
              <w:spacing w:val="0"/>
              <w:sz w:val="22"/>
              <w:szCs w:val="22"/>
            </w:rPr>
          </w:pPr>
          <w:r>
            <w:fldChar w:fldCharType="begin"/>
          </w:r>
          <w:r>
            <w:instrText xml:space="preserve"> TOC \o "1-3" \h \z \u </w:instrText>
          </w:r>
          <w:r>
            <w:fldChar w:fldCharType="separate"/>
          </w:r>
          <w:ins w:id="6" w:author="Neetee Pawa" w:date="2018-08-08T14:43:00Z">
            <w:r w:rsidR="000A5D76" w:rsidRPr="00906B78">
              <w:rPr>
                <w:rStyle w:val="Hyperlink"/>
              </w:rPr>
              <w:fldChar w:fldCharType="begin"/>
            </w:r>
            <w:r w:rsidR="000A5D76" w:rsidRPr="00906B78">
              <w:rPr>
                <w:rStyle w:val="Hyperlink"/>
              </w:rPr>
              <w:instrText xml:space="preserve"> </w:instrText>
            </w:r>
            <w:r w:rsidR="000A5D76">
              <w:instrText>HYPERLINK \l "_Toc521502744"</w:instrText>
            </w:r>
            <w:r w:rsidR="000A5D76" w:rsidRPr="00906B78">
              <w:rPr>
                <w:rStyle w:val="Hyperlink"/>
              </w:rPr>
              <w:instrText xml:space="preserve"> </w:instrText>
            </w:r>
            <w:r w:rsidR="000A5D76" w:rsidRPr="00906B78">
              <w:rPr>
                <w:rStyle w:val="Hyperlink"/>
              </w:rPr>
            </w:r>
            <w:r w:rsidR="000A5D76" w:rsidRPr="00906B78">
              <w:rPr>
                <w:rStyle w:val="Hyperlink"/>
              </w:rPr>
              <w:fldChar w:fldCharType="separate"/>
            </w:r>
            <w:r w:rsidR="000A5D76" w:rsidRPr="00906B78">
              <w:rPr>
                <w:rStyle w:val="Hyperlink"/>
              </w:rPr>
              <w:t>1.</w:t>
            </w:r>
            <w:r w:rsidR="000A5D76">
              <w:rPr>
                <w:rFonts w:asciiTheme="minorHAnsi" w:eastAsiaTheme="minorEastAsia" w:hAnsiTheme="minorHAnsi" w:cstheme="minorBidi"/>
                <w:b w:val="0"/>
                <w:spacing w:val="0"/>
                <w:sz w:val="22"/>
                <w:szCs w:val="22"/>
              </w:rPr>
              <w:tab/>
            </w:r>
            <w:r w:rsidR="000A5D76" w:rsidRPr="00906B78">
              <w:rPr>
                <w:rStyle w:val="Hyperlink"/>
              </w:rPr>
              <w:t>Table of Contents</w:t>
            </w:r>
            <w:r w:rsidR="000A5D76">
              <w:rPr>
                <w:webHidden/>
              </w:rPr>
              <w:tab/>
            </w:r>
            <w:r w:rsidR="000A5D76">
              <w:rPr>
                <w:webHidden/>
              </w:rPr>
              <w:fldChar w:fldCharType="begin"/>
            </w:r>
            <w:r w:rsidR="000A5D76">
              <w:rPr>
                <w:webHidden/>
              </w:rPr>
              <w:instrText xml:space="preserve"> PAGEREF _Toc521502744 \h </w:instrText>
            </w:r>
            <w:r w:rsidR="000A5D76">
              <w:rPr>
                <w:webHidden/>
              </w:rPr>
            </w:r>
          </w:ins>
          <w:r w:rsidR="000A5D76">
            <w:rPr>
              <w:webHidden/>
            </w:rPr>
            <w:fldChar w:fldCharType="separate"/>
          </w:r>
          <w:ins w:id="7" w:author="Neetee Pawa" w:date="2018-08-08T14:43:00Z">
            <w:r w:rsidR="000A5D76">
              <w:rPr>
                <w:webHidden/>
              </w:rPr>
              <w:t>2</w:t>
            </w:r>
            <w:r w:rsidR="000A5D76">
              <w:rPr>
                <w:webHidden/>
              </w:rPr>
              <w:fldChar w:fldCharType="end"/>
            </w:r>
            <w:r w:rsidR="000A5D76" w:rsidRPr="00906B78">
              <w:rPr>
                <w:rStyle w:val="Hyperlink"/>
              </w:rPr>
              <w:fldChar w:fldCharType="end"/>
            </w:r>
          </w:ins>
        </w:p>
        <w:p w14:paraId="5FE8E0C0" w14:textId="3B703AED" w:rsidR="000A5D76" w:rsidRDefault="000A5D76">
          <w:pPr>
            <w:pStyle w:val="TOC1"/>
            <w:tabs>
              <w:tab w:val="left" w:pos="1800"/>
            </w:tabs>
            <w:rPr>
              <w:ins w:id="8" w:author="Neetee Pawa" w:date="2018-08-08T14:43:00Z"/>
              <w:rFonts w:asciiTheme="minorHAnsi" w:eastAsiaTheme="minorEastAsia" w:hAnsiTheme="minorHAnsi" w:cstheme="minorBidi"/>
              <w:b w:val="0"/>
              <w:spacing w:val="0"/>
              <w:sz w:val="22"/>
              <w:szCs w:val="22"/>
            </w:rPr>
          </w:pPr>
          <w:ins w:id="9" w:author="Neetee Pawa" w:date="2018-08-08T14:43:00Z">
            <w:r w:rsidRPr="00906B78">
              <w:rPr>
                <w:rStyle w:val="Hyperlink"/>
              </w:rPr>
              <w:fldChar w:fldCharType="begin"/>
            </w:r>
            <w:r w:rsidRPr="00906B78">
              <w:rPr>
                <w:rStyle w:val="Hyperlink"/>
              </w:rPr>
              <w:instrText xml:space="preserve"> </w:instrText>
            </w:r>
            <w:r>
              <w:instrText>HYPERLINK \l "_Toc521502745"</w:instrText>
            </w:r>
            <w:r w:rsidRPr="00906B78">
              <w:rPr>
                <w:rStyle w:val="Hyperlink"/>
              </w:rPr>
              <w:instrText xml:space="preserve"> </w:instrText>
            </w:r>
            <w:r w:rsidRPr="00906B78">
              <w:rPr>
                <w:rStyle w:val="Hyperlink"/>
              </w:rPr>
            </w:r>
            <w:r w:rsidRPr="00906B78">
              <w:rPr>
                <w:rStyle w:val="Hyperlink"/>
              </w:rPr>
              <w:fldChar w:fldCharType="separate"/>
            </w:r>
            <w:r w:rsidRPr="00906B78">
              <w:rPr>
                <w:rStyle w:val="Hyperlink"/>
              </w:rPr>
              <w:t>2.</w:t>
            </w:r>
            <w:r>
              <w:rPr>
                <w:rFonts w:asciiTheme="minorHAnsi" w:eastAsiaTheme="minorEastAsia" w:hAnsiTheme="minorHAnsi" w:cstheme="minorBidi"/>
                <w:b w:val="0"/>
                <w:spacing w:val="0"/>
                <w:sz w:val="22"/>
                <w:szCs w:val="22"/>
              </w:rPr>
              <w:tab/>
            </w:r>
            <w:r w:rsidRPr="00906B78">
              <w:rPr>
                <w:rStyle w:val="Hyperlink"/>
              </w:rPr>
              <w:t>Document Control</w:t>
            </w:r>
            <w:r>
              <w:rPr>
                <w:webHidden/>
              </w:rPr>
              <w:tab/>
            </w:r>
            <w:r>
              <w:rPr>
                <w:webHidden/>
              </w:rPr>
              <w:fldChar w:fldCharType="begin"/>
            </w:r>
            <w:r>
              <w:rPr>
                <w:webHidden/>
              </w:rPr>
              <w:instrText xml:space="preserve"> PAGEREF _Toc521502745 \h </w:instrText>
            </w:r>
            <w:r>
              <w:rPr>
                <w:webHidden/>
              </w:rPr>
            </w:r>
          </w:ins>
          <w:r>
            <w:rPr>
              <w:webHidden/>
            </w:rPr>
            <w:fldChar w:fldCharType="separate"/>
          </w:r>
          <w:ins w:id="10" w:author="Neetee Pawa" w:date="2018-08-08T14:43:00Z">
            <w:r>
              <w:rPr>
                <w:webHidden/>
              </w:rPr>
              <w:t>3</w:t>
            </w:r>
            <w:r>
              <w:rPr>
                <w:webHidden/>
              </w:rPr>
              <w:fldChar w:fldCharType="end"/>
            </w:r>
            <w:r w:rsidRPr="00906B78">
              <w:rPr>
                <w:rStyle w:val="Hyperlink"/>
              </w:rPr>
              <w:fldChar w:fldCharType="end"/>
            </w:r>
          </w:ins>
        </w:p>
        <w:p w14:paraId="04031D0A" w14:textId="02401544" w:rsidR="000A5D76" w:rsidRDefault="000A5D76">
          <w:pPr>
            <w:pStyle w:val="TOC1"/>
            <w:tabs>
              <w:tab w:val="left" w:pos="1800"/>
            </w:tabs>
            <w:rPr>
              <w:ins w:id="11" w:author="Neetee Pawa" w:date="2018-08-08T14:43:00Z"/>
              <w:rFonts w:asciiTheme="minorHAnsi" w:eastAsiaTheme="minorEastAsia" w:hAnsiTheme="minorHAnsi" w:cstheme="minorBidi"/>
              <w:b w:val="0"/>
              <w:spacing w:val="0"/>
              <w:sz w:val="22"/>
              <w:szCs w:val="22"/>
            </w:rPr>
          </w:pPr>
          <w:ins w:id="12" w:author="Neetee Pawa" w:date="2018-08-08T14:43:00Z">
            <w:r w:rsidRPr="00906B78">
              <w:rPr>
                <w:rStyle w:val="Hyperlink"/>
              </w:rPr>
              <w:fldChar w:fldCharType="begin"/>
            </w:r>
            <w:r w:rsidRPr="00906B78">
              <w:rPr>
                <w:rStyle w:val="Hyperlink"/>
              </w:rPr>
              <w:instrText xml:space="preserve"> </w:instrText>
            </w:r>
            <w:r>
              <w:instrText>HYPERLINK \l "_Toc521502746"</w:instrText>
            </w:r>
            <w:r w:rsidRPr="00906B78">
              <w:rPr>
                <w:rStyle w:val="Hyperlink"/>
              </w:rPr>
              <w:instrText xml:space="preserve"> </w:instrText>
            </w:r>
            <w:r w:rsidRPr="00906B78">
              <w:rPr>
                <w:rStyle w:val="Hyperlink"/>
              </w:rPr>
            </w:r>
            <w:r w:rsidRPr="00906B78">
              <w:rPr>
                <w:rStyle w:val="Hyperlink"/>
              </w:rPr>
              <w:fldChar w:fldCharType="separate"/>
            </w:r>
            <w:r w:rsidRPr="00906B78">
              <w:rPr>
                <w:rStyle w:val="Hyperlink"/>
              </w:rPr>
              <w:t>1.</w:t>
            </w:r>
            <w:r>
              <w:rPr>
                <w:rFonts w:asciiTheme="minorHAnsi" w:eastAsiaTheme="minorEastAsia" w:hAnsiTheme="minorHAnsi" w:cstheme="minorBidi"/>
                <w:b w:val="0"/>
                <w:spacing w:val="0"/>
                <w:sz w:val="22"/>
                <w:szCs w:val="22"/>
              </w:rPr>
              <w:tab/>
            </w:r>
            <w:r w:rsidRPr="00906B78">
              <w:rPr>
                <w:rStyle w:val="Hyperlink"/>
              </w:rPr>
              <w:t>Organization</w:t>
            </w:r>
            <w:r>
              <w:rPr>
                <w:webHidden/>
              </w:rPr>
              <w:tab/>
            </w:r>
            <w:r>
              <w:rPr>
                <w:webHidden/>
              </w:rPr>
              <w:fldChar w:fldCharType="begin"/>
            </w:r>
            <w:r>
              <w:rPr>
                <w:webHidden/>
              </w:rPr>
              <w:instrText xml:space="preserve"> PAGEREF _Toc521502746 \h </w:instrText>
            </w:r>
            <w:r>
              <w:rPr>
                <w:webHidden/>
              </w:rPr>
            </w:r>
          </w:ins>
          <w:r>
            <w:rPr>
              <w:webHidden/>
            </w:rPr>
            <w:fldChar w:fldCharType="separate"/>
          </w:r>
          <w:ins w:id="13" w:author="Neetee Pawa" w:date="2018-08-08T14:43:00Z">
            <w:r>
              <w:rPr>
                <w:webHidden/>
              </w:rPr>
              <w:t>4</w:t>
            </w:r>
            <w:r>
              <w:rPr>
                <w:webHidden/>
              </w:rPr>
              <w:fldChar w:fldCharType="end"/>
            </w:r>
            <w:r w:rsidRPr="00906B78">
              <w:rPr>
                <w:rStyle w:val="Hyperlink"/>
              </w:rPr>
              <w:fldChar w:fldCharType="end"/>
            </w:r>
          </w:ins>
        </w:p>
        <w:p w14:paraId="067DC2B5" w14:textId="3EE32ECC" w:rsidR="000A5D76" w:rsidRDefault="000A5D76">
          <w:pPr>
            <w:pStyle w:val="TOC2"/>
            <w:tabs>
              <w:tab w:val="left" w:pos="2040"/>
            </w:tabs>
            <w:rPr>
              <w:ins w:id="14" w:author="Neetee Pawa" w:date="2018-08-08T14:43:00Z"/>
              <w:rFonts w:asciiTheme="minorHAnsi" w:eastAsiaTheme="minorEastAsia" w:hAnsiTheme="minorHAnsi" w:cstheme="minorBidi"/>
              <w:b w:val="0"/>
              <w:spacing w:val="0"/>
              <w:sz w:val="22"/>
              <w:szCs w:val="22"/>
            </w:rPr>
          </w:pPr>
          <w:ins w:id="15" w:author="Neetee Pawa" w:date="2018-08-08T14:43:00Z">
            <w:r w:rsidRPr="00906B78">
              <w:rPr>
                <w:rStyle w:val="Hyperlink"/>
              </w:rPr>
              <w:fldChar w:fldCharType="begin"/>
            </w:r>
            <w:r w:rsidRPr="00906B78">
              <w:rPr>
                <w:rStyle w:val="Hyperlink"/>
              </w:rPr>
              <w:instrText xml:space="preserve"> </w:instrText>
            </w:r>
            <w:r>
              <w:instrText>HYPERLINK \l "_Toc521502747"</w:instrText>
            </w:r>
            <w:r w:rsidRPr="00906B78">
              <w:rPr>
                <w:rStyle w:val="Hyperlink"/>
              </w:rPr>
              <w:instrText xml:space="preserve"> </w:instrText>
            </w:r>
            <w:r w:rsidRPr="00906B78">
              <w:rPr>
                <w:rStyle w:val="Hyperlink"/>
              </w:rPr>
            </w:r>
            <w:r w:rsidRPr="00906B78">
              <w:rPr>
                <w:rStyle w:val="Hyperlink"/>
              </w:rPr>
              <w:fldChar w:fldCharType="separate"/>
            </w:r>
            <w:r w:rsidRPr="00906B78">
              <w:rPr>
                <w:rStyle w:val="Hyperlink"/>
              </w:rPr>
              <w:t>1.1.</w:t>
            </w:r>
            <w:r>
              <w:rPr>
                <w:rFonts w:asciiTheme="minorHAnsi" w:eastAsiaTheme="minorEastAsia" w:hAnsiTheme="minorHAnsi" w:cstheme="minorBidi"/>
                <w:b w:val="0"/>
                <w:spacing w:val="0"/>
                <w:sz w:val="22"/>
                <w:szCs w:val="22"/>
              </w:rPr>
              <w:tab/>
            </w:r>
            <w:r w:rsidRPr="00906B78">
              <w:rPr>
                <w:rStyle w:val="Hyperlink"/>
              </w:rPr>
              <w:t>Scope and Applicability</w:t>
            </w:r>
            <w:r>
              <w:rPr>
                <w:webHidden/>
              </w:rPr>
              <w:tab/>
            </w:r>
            <w:r>
              <w:rPr>
                <w:webHidden/>
              </w:rPr>
              <w:fldChar w:fldCharType="begin"/>
            </w:r>
            <w:r>
              <w:rPr>
                <w:webHidden/>
              </w:rPr>
              <w:instrText xml:space="preserve"> PAGEREF _Toc521502747 \h </w:instrText>
            </w:r>
            <w:r>
              <w:rPr>
                <w:webHidden/>
              </w:rPr>
            </w:r>
          </w:ins>
          <w:r>
            <w:rPr>
              <w:webHidden/>
            </w:rPr>
            <w:fldChar w:fldCharType="separate"/>
          </w:r>
          <w:ins w:id="16" w:author="Neetee Pawa" w:date="2018-08-08T14:43:00Z">
            <w:r>
              <w:rPr>
                <w:webHidden/>
              </w:rPr>
              <w:t>4</w:t>
            </w:r>
            <w:r>
              <w:rPr>
                <w:webHidden/>
              </w:rPr>
              <w:fldChar w:fldCharType="end"/>
            </w:r>
            <w:r w:rsidRPr="00906B78">
              <w:rPr>
                <w:rStyle w:val="Hyperlink"/>
              </w:rPr>
              <w:fldChar w:fldCharType="end"/>
            </w:r>
          </w:ins>
        </w:p>
        <w:p w14:paraId="21A34477" w14:textId="79E33486" w:rsidR="000A5D76" w:rsidRDefault="000A5D76">
          <w:pPr>
            <w:pStyle w:val="TOC3"/>
            <w:tabs>
              <w:tab w:val="left" w:pos="2529"/>
            </w:tabs>
            <w:rPr>
              <w:ins w:id="17" w:author="Neetee Pawa" w:date="2018-08-08T14:43:00Z"/>
              <w:rFonts w:asciiTheme="minorHAnsi" w:eastAsiaTheme="minorEastAsia" w:hAnsiTheme="minorHAnsi" w:cstheme="minorBidi"/>
              <w:i w:val="0"/>
              <w:spacing w:val="0"/>
              <w:sz w:val="22"/>
              <w:szCs w:val="22"/>
            </w:rPr>
          </w:pPr>
          <w:ins w:id="18" w:author="Neetee Pawa" w:date="2018-08-08T14:43:00Z">
            <w:r w:rsidRPr="00906B78">
              <w:rPr>
                <w:rStyle w:val="Hyperlink"/>
              </w:rPr>
              <w:fldChar w:fldCharType="begin"/>
            </w:r>
            <w:r w:rsidRPr="00906B78">
              <w:rPr>
                <w:rStyle w:val="Hyperlink"/>
              </w:rPr>
              <w:instrText xml:space="preserve"> </w:instrText>
            </w:r>
            <w:r>
              <w:instrText>HYPERLINK \l "_Toc521502748"</w:instrText>
            </w:r>
            <w:r w:rsidRPr="00906B78">
              <w:rPr>
                <w:rStyle w:val="Hyperlink"/>
              </w:rPr>
              <w:instrText xml:space="preserve"> </w:instrText>
            </w:r>
            <w:r w:rsidRPr="00906B78">
              <w:rPr>
                <w:rStyle w:val="Hyperlink"/>
              </w:rPr>
            </w:r>
            <w:r w:rsidRPr="00906B78">
              <w:rPr>
                <w:rStyle w:val="Hyperlink"/>
              </w:rPr>
              <w:fldChar w:fldCharType="separate"/>
            </w:r>
            <w:r w:rsidRPr="00906B78">
              <w:rPr>
                <w:rStyle w:val="Hyperlink"/>
                <w:b/>
              </w:rPr>
              <w:t>1.1.1</w:t>
            </w:r>
            <w:r>
              <w:rPr>
                <w:rFonts w:asciiTheme="minorHAnsi" w:eastAsiaTheme="minorEastAsia" w:hAnsiTheme="minorHAnsi" w:cstheme="minorBidi"/>
                <w:i w:val="0"/>
                <w:spacing w:val="0"/>
                <w:sz w:val="22"/>
                <w:szCs w:val="22"/>
              </w:rPr>
              <w:tab/>
            </w:r>
            <w:r w:rsidRPr="00906B78">
              <w:rPr>
                <w:rStyle w:val="Hyperlink"/>
                <w:b/>
              </w:rPr>
              <w:t>General Guidelines</w:t>
            </w:r>
            <w:r>
              <w:rPr>
                <w:webHidden/>
              </w:rPr>
              <w:tab/>
            </w:r>
            <w:r>
              <w:rPr>
                <w:webHidden/>
              </w:rPr>
              <w:fldChar w:fldCharType="begin"/>
            </w:r>
            <w:r>
              <w:rPr>
                <w:webHidden/>
              </w:rPr>
              <w:instrText xml:space="preserve"> PAGEREF _Toc521502748 \h </w:instrText>
            </w:r>
            <w:r>
              <w:rPr>
                <w:webHidden/>
              </w:rPr>
            </w:r>
          </w:ins>
          <w:r>
            <w:rPr>
              <w:webHidden/>
            </w:rPr>
            <w:fldChar w:fldCharType="separate"/>
          </w:r>
          <w:ins w:id="19" w:author="Neetee Pawa" w:date="2018-08-08T14:43:00Z">
            <w:r>
              <w:rPr>
                <w:webHidden/>
              </w:rPr>
              <w:t>4</w:t>
            </w:r>
            <w:r>
              <w:rPr>
                <w:webHidden/>
              </w:rPr>
              <w:fldChar w:fldCharType="end"/>
            </w:r>
            <w:r w:rsidRPr="00906B78">
              <w:rPr>
                <w:rStyle w:val="Hyperlink"/>
              </w:rPr>
              <w:fldChar w:fldCharType="end"/>
            </w:r>
          </w:ins>
        </w:p>
        <w:p w14:paraId="0F86513D" w14:textId="52FFDA25" w:rsidR="000A5D76" w:rsidRDefault="000A5D76">
          <w:pPr>
            <w:pStyle w:val="TOC3"/>
            <w:tabs>
              <w:tab w:val="left" w:pos="2529"/>
            </w:tabs>
            <w:rPr>
              <w:ins w:id="20" w:author="Neetee Pawa" w:date="2018-08-08T14:43:00Z"/>
              <w:rFonts w:asciiTheme="minorHAnsi" w:eastAsiaTheme="minorEastAsia" w:hAnsiTheme="minorHAnsi" w:cstheme="minorBidi"/>
              <w:i w:val="0"/>
              <w:spacing w:val="0"/>
              <w:sz w:val="22"/>
              <w:szCs w:val="22"/>
            </w:rPr>
          </w:pPr>
          <w:ins w:id="21" w:author="Neetee Pawa" w:date="2018-08-08T14:43:00Z">
            <w:r w:rsidRPr="00906B78">
              <w:rPr>
                <w:rStyle w:val="Hyperlink"/>
              </w:rPr>
              <w:fldChar w:fldCharType="begin"/>
            </w:r>
            <w:r w:rsidRPr="00906B78">
              <w:rPr>
                <w:rStyle w:val="Hyperlink"/>
              </w:rPr>
              <w:instrText xml:space="preserve"> </w:instrText>
            </w:r>
            <w:r>
              <w:instrText>HYPERLINK \l "_Toc521502749"</w:instrText>
            </w:r>
            <w:r w:rsidRPr="00906B78">
              <w:rPr>
                <w:rStyle w:val="Hyperlink"/>
              </w:rPr>
              <w:instrText xml:space="preserve"> </w:instrText>
            </w:r>
            <w:r w:rsidRPr="00906B78">
              <w:rPr>
                <w:rStyle w:val="Hyperlink"/>
              </w:rPr>
            </w:r>
            <w:r w:rsidRPr="00906B78">
              <w:rPr>
                <w:rStyle w:val="Hyperlink"/>
              </w:rPr>
              <w:fldChar w:fldCharType="separate"/>
            </w:r>
            <w:r w:rsidRPr="00906B78">
              <w:rPr>
                <w:rStyle w:val="Hyperlink"/>
                <w:b/>
              </w:rPr>
              <w:t>1.1.2</w:t>
            </w:r>
            <w:r>
              <w:rPr>
                <w:rFonts w:asciiTheme="minorHAnsi" w:eastAsiaTheme="minorEastAsia" w:hAnsiTheme="minorHAnsi" w:cstheme="minorBidi"/>
                <w:i w:val="0"/>
                <w:spacing w:val="0"/>
                <w:sz w:val="22"/>
                <w:szCs w:val="22"/>
              </w:rPr>
              <w:tab/>
            </w:r>
            <w:r w:rsidRPr="00906B78">
              <w:rPr>
                <w:rStyle w:val="Hyperlink"/>
                <w:b/>
              </w:rPr>
              <w:t>Scope and Applicability</w:t>
            </w:r>
            <w:r>
              <w:rPr>
                <w:webHidden/>
              </w:rPr>
              <w:tab/>
            </w:r>
            <w:r>
              <w:rPr>
                <w:webHidden/>
              </w:rPr>
              <w:fldChar w:fldCharType="begin"/>
            </w:r>
            <w:r>
              <w:rPr>
                <w:webHidden/>
              </w:rPr>
              <w:instrText xml:space="preserve"> PAGEREF _Toc521502749 \h </w:instrText>
            </w:r>
            <w:r>
              <w:rPr>
                <w:webHidden/>
              </w:rPr>
            </w:r>
          </w:ins>
          <w:r>
            <w:rPr>
              <w:webHidden/>
            </w:rPr>
            <w:fldChar w:fldCharType="separate"/>
          </w:r>
          <w:ins w:id="22" w:author="Neetee Pawa" w:date="2018-08-08T14:43:00Z">
            <w:r>
              <w:rPr>
                <w:webHidden/>
              </w:rPr>
              <w:t>6</w:t>
            </w:r>
            <w:r>
              <w:rPr>
                <w:webHidden/>
              </w:rPr>
              <w:fldChar w:fldCharType="end"/>
            </w:r>
            <w:r w:rsidRPr="00906B78">
              <w:rPr>
                <w:rStyle w:val="Hyperlink"/>
              </w:rPr>
              <w:fldChar w:fldCharType="end"/>
            </w:r>
          </w:ins>
        </w:p>
        <w:p w14:paraId="2EE759FE" w14:textId="3445EE5B" w:rsidR="000A5D76" w:rsidRDefault="000A5D76">
          <w:pPr>
            <w:pStyle w:val="TOC3"/>
            <w:tabs>
              <w:tab w:val="left" w:pos="2529"/>
            </w:tabs>
            <w:rPr>
              <w:ins w:id="23" w:author="Neetee Pawa" w:date="2018-08-08T14:43:00Z"/>
              <w:rFonts w:asciiTheme="minorHAnsi" w:eastAsiaTheme="minorEastAsia" w:hAnsiTheme="minorHAnsi" w:cstheme="minorBidi"/>
              <w:i w:val="0"/>
              <w:spacing w:val="0"/>
              <w:sz w:val="22"/>
              <w:szCs w:val="22"/>
            </w:rPr>
          </w:pPr>
          <w:ins w:id="24" w:author="Neetee Pawa" w:date="2018-08-08T14:43:00Z">
            <w:r w:rsidRPr="00906B78">
              <w:rPr>
                <w:rStyle w:val="Hyperlink"/>
              </w:rPr>
              <w:fldChar w:fldCharType="begin"/>
            </w:r>
            <w:r w:rsidRPr="00906B78">
              <w:rPr>
                <w:rStyle w:val="Hyperlink"/>
              </w:rPr>
              <w:instrText xml:space="preserve"> </w:instrText>
            </w:r>
            <w:r>
              <w:instrText>HYPERLINK \l "_Toc521502750"</w:instrText>
            </w:r>
            <w:r w:rsidRPr="00906B78">
              <w:rPr>
                <w:rStyle w:val="Hyperlink"/>
              </w:rPr>
              <w:instrText xml:space="preserve"> </w:instrText>
            </w:r>
            <w:r w:rsidRPr="00906B78">
              <w:rPr>
                <w:rStyle w:val="Hyperlink"/>
              </w:rPr>
            </w:r>
            <w:r w:rsidRPr="00906B78">
              <w:rPr>
                <w:rStyle w:val="Hyperlink"/>
              </w:rPr>
              <w:fldChar w:fldCharType="separate"/>
            </w:r>
            <w:r w:rsidRPr="00906B78">
              <w:rPr>
                <w:rStyle w:val="Hyperlink"/>
                <w:b/>
              </w:rPr>
              <w:t>1.1.3</w:t>
            </w:r>
            <w:r>
              <w:rPr>
                <w:rFonts w:asciiTheme="minorHAnsi" w:eastAsiaTheme="minorEastAsia" w:hAnsiTheme="minorHAnsi" w:cstheme="minorBidi"/>
                <w:i w:val="0"/>
                <w:spacing w:val="0"/>
                <w:sz w:val="22"/>
                <w:szCs w:val="22"/>
              </w:rPr>
              <w:tab/>
            </w:r>
            <w:r w:rsidRPr="00906B78">
              <w:rPr>
                <w:rStyle w:val="Hyperlink"/>
                <w:b/>
              </w:rPr>
              <w:t>Scope Exclusion</w:t>
            </w:r>
            <w:r>
              <w:rPr>
                <w:webHidden/>
              </w:rPr>
              <w:tab/>
            </w:r>
            <w:r>
              <w:rPr>
                <w:webHidden/>
              </w:rPr>
              <w:fldChar w:fldCharType="begin"/>
            </w:r>
            <w:r>
              <w:rPr>
                <w:webHidden/>
              </w:rPr>
              <w:instrText xml:space="preserve"> PAGEREF _Toc521502750 \h </w:instrText>
            </w:r>
            <w:r>
              <w:rPr>
                <w:webHidden/>
              </w:rPr>
            </w:r>
          </w:ins>
          <w:r>
            <w:rPr>
              <w:webHidden/>
            </w:rPr>
            <w:fldChar w:fldCharType="separate"/>
          </w:r>
          <w:ins w:id="25" w:author="Neetee Pawa" w:date="2018-08-08T14:43:00Z">
            <w:r>
              <w:rPr>
                <w:webHidden/>
              </w:rPr>
              <w:t>7</w:t>
            </w:r>
            <w:r>
              <w:rPr>
                <w:webHidden/>
              </w:rPr>
              <w:fldChar w:fldCharType="end"/>
            </w:r>
            <w:r w:rsidRPr="00906B78">
              <w:rPr>
                <w:rStyle w:val="Hyperlink"/>
              </w:rPr>
              <w:fldChar w:fldCharType="end"/>
            </w:r>
          </w:ins>
        </w:p>
        <w:p w14:paraId="7C742E07" w14:textId="02A8C114" w:rsidR="000A5D76" w:rsidRDefault="000A5D76">
          <w:pPr>
            <w:pStyle w:val="TOC2"/>
            <w:tabs>
              <w:tab w:val="left" w:pos="2040"/>
            </w:tabs>
            <w:rPr>
              <w:ins w:id="26" w:author="Neetee Pawa" w:date="2018-08-08T14:43:00Z"/>
              <w:rFonts w:asciiTheme="minorHAnsi" w:eastAsiaTheme="minorEastAsia" w:hAnsiTheme="minorHAnsi" w:cstheme="minorBidi"/>
              <w:b w:val="0"/>
              <w:spacing w:val="0"/>
              <w:sz w:val="22"/>
              <w:szCs w:val="22"/>
            </w:rPr>
          </w:pPr>
          <w:ins w:id="27" w:author="Neetee Pawa" w:date="2018-08-08T14:43:00Z">
            <w:r w:rsidRPr="00906B78">
              <w:rPr>
                <w:rStyle w:val="Hyperlink"/>
              </w:rPr>
              <w:fldChar w:fldCharType="begin"/>
            </w:r>
            <w:r w:rsidRPr="00906B78">
              <w:rPr>
                <w:rStyle w:val="Hyperlink"/>
              </w:rPr>
              <w:instrText xml:space="preserve"> </w:instrText>
            </w:r>
            <w:r>
              <w:instrText>HYPERLINK \l "_Toc521502751"</w:instrText>
            </w:r>
            <w:r w:rsidRPr="00906B78">
              <w:rPr>
                <w:rStyle w:val="Hyperlink"/>
              </w:rPr>
              <w:instrText xml:space="preserve"> </w:instrText>
            </w:r>
            <w:r w:rsidRPr="00906B78">
              <w:rPr>
                <w:rStyle w:val="Hyperlink"/>
              </w:rPr>
            </w:r>
            <w:r w:rsidRPr="00906B78">
              <w:rPr>
                <w:rStyle w:val="Hyperlink"/>
              </w:rPr>
              <w:fldChar w:fldCharType="separate"/>
            </w:r>
            <w:r w:rsidRPr="00906B78">
              <w:rPr>
                <w:rStyle w:val="Hyperlink"/>
              </w:rPr>
              <w:t>1.2.</w:t>
            </w:r>
            <w:r>
              <w:rPr>
                <w:rFonts w:asciiTheme="minorHAnsi" w:eastAsiaTheme="minorEastAsia" w:hAnsiTheme="minorHAnsi" w:cstheme="minorBidi"/>
                <w:b w:val="0"/>
                <w:spacing w:val="0"/>
                <w:sz w:val="22"/>
                <w:szCs w:val="22"/>
              </w:rPr>
              <w:tab/>
            </w:r>
            <w:r w:rsidRPr="00906B78">
              <w:rPr>
                <w:rStyle w:val="Hyperlink"/>
              </w:rPr>
              <w:t>Compliance</w:t>
            </w:r>
            <w:r>
              <w:rPr>
                <w:webHidden/>
              </w:rPr>
              <w:tab/>
            </w:r>
            <w:r>
              <w:rPr>
                <w:webHidden/>
              </w:rPr>
              <w:fldChar w:fldCharType="begin"/>
            </w:r>
            <w:r>
              <w:rPr>
                <w:webHidden/>
              </w:rPr>
              <w:instrText xml:space="preserve"> PAGEREF _Toc521502751 \h </w:instrText>
            </w:r>
            <w:r>
              <w:rPr>
                <w:webHidden/>
              </w:rPr>
            </w:r>
          </w:ins>
          <w:r>
            <w:rPr>
              <w:webHidden/>
            </w:rPr>
            <w:fldChar w:fldCharType="separate"/>
          </w:r>
          <w:ins w:id="28" w:author="Neetee Pawa" w:date="2018-08-08T14:43:00Z">
            <w:r>
              <w:rPr>
                <w:webHidden/>
              </w:rPr>
              <w:t>8</w:t>
            </w:r>
            <w:r>
              <w:rPr>
                <w:webHidden/>
              </w:rPr>
              <w:fldChar w:fldCharType="end"/>
            </w:r>
            <w:r w:rsidRPr="00906B78">
              <w:rPr>
                <w:rStyle w:val="Hyperlink"/>
              </w:rPr>
              <w:fldChar w:fldCharType="end"/>
            </w:r>
          </w:ins>
        </w:p>
        <w:p w14:paraId="72A3D3EC" w14:textId="0AB42C7F" w:rsidR="00E61A41" w:rsidRDefault="00E61A41">
          <w:r>
            <w:rPr>
              <w:b/>
              <w:bCs/>
              <w:noProof/>
            </w:rPr>
            <w:fldChar w:fldCharType="end"/>
          </w:r>
        </w:p>
      </w:sdtContent>
    </w:sdt>
    <w:p w14:paraId="206C43ED" w14:textId="77777777" w:rsidR="00890B65" w:rsidRPr="00890B65" w:rsidRDefault="00890B65" w:rsidP="0018391C">
      <w:pPr>
        <w:pStyle w:val="ITSSSBUHeading1"/>
      </w:pPr>
      <w:bookmarkStart w:id="29" w:name="_Toc272327145"/>
      <w:bookmarkStart w:id="30" w:name="_Toc405170175"/>
      <w:bookmarkStart w:id="31" w:name="_Toc405170491"/>
      <w:bookmarkStart w:id="32" w:name="_Toc521502745"/>
      <w:r w:rsidRPr="00890B65">
        <w:lastRenderedPageBreak/>
        <w:t>Document Control</w:t>
      </w:r>
      <w:bookmarkEnd w:id="29"/>
      <w:bookmarkEnd w:id="32"/>
    </w:p>
    <w:p w14:paraId="0D0B940D" w14:textId="77777777" w:rsidR="00E74759" w:rsidRDefault="00E74759" w:rsidP="00E74759">
      <w:pPr>
        <w:pStyle w:val="WW-DefaultText"/>
        <w:numPr>
          <w:ilvl w:val="0"/>
          <w:numId w:val="0"/>
        </w:numPr>
        <w:rPr>
          <w:b/>
        </w:rPr>
      </w:pPr>
    </w:p>
    <w:tbl>
      <w:tblPr>
        <w:tblW w:w="9447" w:type="dxa"/>
        <w:tblLayout w:type="fixed"/>
        <w:tblCellMar>
          <w:top w:w="58" w:type="dxa"/>
          <w:left w:w="43" w:type="dxa"/>
          <w:right w:w="43" w:type="dxa"/>
        </w:tblCellMar>
        <w:tblLook w:val="0000" w:firstRow="0" w:lastRow="0" w:firstColumn="0" w:lastColumn="0" w:noHBand="0" w:noVBand="0"/>
      </w:tblPr>
      <w:tblGrid>
        <w:gridCol w:w="3013"/>
        <w:gridCol w:w="6434"/>
      </w:tblGrid>
      <w:tr w:rsidR="00E74759" w14:paraId="0EDA35F5" w14:textId="77777777" w:rsidTr="00495231">
        <w:tc>
          <w:tcPr>
            <w:tcW w:w="3013" w:type="dxa"/>
            <w:tcBorders>
              <w:top w:val="single" w:sz="1" w:space="0" w:color="000000"/>
              <w:left w:val="single" w:sz="1" w:space="0" w:color="000000"/>
            </w:tcBorders>
            <w:shd w:val="clear" w:color="auto" w:fill="E6E6E6"/>
          </w:tcPr>
          <w:p w14:paraId="51771FFB" w14:textId="77777777" w:rsidR="00E74759" w:rsidRDefault="00E74759" w:rsidP="00C73E51">
            <w:pPr>
              <w:pStyle w:val="WW-DefaultText"/>
              <w:numPr>
                <w:ilvl w:val="4"/>
                <w:numId w:val="2"/>
              </w:numPr>
              <w:tabs>
                <w:tab w:val="clear" w:pos="360"/>
                <w:tab w:val="num" w:pos="187"/>
              </w:tabs>
              <w:ind w:left="187" w:right="171" w:firstLine="0"/>
              <w:rPr>
                <w:b/>
              </w:rPr>
            </w:pPr>
            <w:r>
              <w:rPr>
                <w:b/>
              </w:rPr>
              <w:t>Document Name</w:t>
            </w:r>
          </w:p>
        </w:tc>
        <w:tc>
          <w:tcPr>
            <w:tcW w:w="6434" w:type="dxa"/>
            <w:tcBorders>
              <w:top w:val="single" w:sz="1" w:space="0" w:color="000000"/>
              <w:left w:val="single" w:sz="1" w:space="0" w:color="000000"/>
              <w:right w:val="single" w:sz="1" w:space="0" w:color="000000"/>
            </w:tcBorders>
          </w:tcPr>
          <w:p w14:paraId="5A63CEC0" w14:textId="77777777" w:rsidR="00E74759" w:rsidRPr="003B70D6" w:rsidRDefault="00BC553D" w:rsidP="00CD498D">
            <w:pPr>
              <w:pStyle w:val="WW-DefaultText"/>
              <w:numPr>
                <w:ilvl w:val="4"/>
                <w:numId w:val="2"/>
              </w:numPr>
              <w:tabs>
                <w:tab w:val="clear" w:pos="360"/>
                <w:tab w:val="num" w:pos="117"/>
              </w:tabs>
              <w:ind w:left="117" w:hanging="720"/>
            </w:pPr>
            <w:r>
              <w:t>Security BU</w:t>
            </w:r>
            <w:r w:rsidR="00851BA2">
              <w:t xml:space="preserve"> IT </w:t>
            </w:r>
            <w:r>
              <w:t xml:space="preserve">Security Implementation Guidelines </w:t>
            </w:r>
            <w:proofErr w:type="gramStart"/>
            <w:r>
              <w:t>( SIG</w:t>
            </w:r>
            <w:proofErr w:type="gramEnd"/>
            <w:r>
              <w:t>)</w:t>
            </w:r>
          </w:p>
        </w:tc>
      </w:tr>
      <w:tr w:rsidR="00E74759" w14:paraId="23467895" w14:textId="77777777" w:rsidTr="00495231">
        <w:tc>
          <w:tcPr>
            <w:tcW w:w="3013" w:type="dxa"/>
            <w:tcBorders>
              <w:top w:val="single" w:sz="1" w:space="0" w:color="000000"/>
              <w:left w:val="single" w:sz="1" w:space="0" w:color="000000"/>
            </w:tcBorders>
            <w:shd w:val="clear" w:color="auto" w:fill="E6E6E6"/>
          </w:tcPr>
          <w:p w14:paraId="17C84398" w14:textId="77777777" w:rsidR="00E74759" w:rsidRDefault="00E74759" w:rsidP="00C73E51">
            <w:pPr>
              <w:pStyle w:val="WW-DefaultText"/>
              <w:numPr>
                <w:ilvl w:val="4"/>
                <w:numId w:val="2"/>
              </w:numPr>
              <w:tabs>
                <w:tab w:val="clear" w:pos="360"/>
                <w:tab w:val="num" w:pos="187"/>
              </w:tabs>
              <w:ind w:left="187" w:right="171" w:firstLine="0"/>
              <w:rPr>
                <w:b/>
              </w:rPr>
            </w:pPr>
            <w:r>
              <w:rPr>
                <w:b/>
              </w:rPr>
              <w:t>Document Control Number</w:t>
            </w:r>
          </w:p>
        </w:tc>
        <w:tc>
          <w:tcPr>
            <w:tcW w:w="6434" w:type="dxa"/>
            <w:tcBorders>
              <w:top w:val="single" w:sz="1" w:space="0" w:color="000000"/>
              <w:left w:val="single" w:sz="1" w:space="0" w:color="000000"/>
              <w:right w:val="single" w:sz="1" w:space="0" w:color="000000"/>
            </w:tcBorders>
          </w:tcPr>
          <w:p w14:paraId="6A88FF96" w14:textId="77777777" w:rsidR="00E74759" w:rsidRPr="00CD498D" w:rsidRDefault="00B556DD" w:rsidP="00C73E51">
            <w:pPr>
              <w:pStyle w:val="WW-DefaultText"/>
              <w:numPr>
                <w:ilvl w:val="4"/>
                <w:numId w:val="2"/>
              </w:numPr>
              <w:tabs>
                <w:tab w:val="clear" w:pos="360"/>
                <w:tab w:val="num" w:pos="117"/>
              </w:tabs>
              <w:ind w:left="117" w:hanging="720"/>
              <w:rPr>
                <w:rFonts w:cs="Arial"/>
                <w:lang w:val="fr-FR"/>
              </w:rPr>
            </w:pPr>
            <w:r>
              <w:rPr>
                <w:rFonts w:cs="Arial"/>
                <w:color w:val="000000"/>
              </w:rPr>
              <w:t>ISS-SECBU-</w:t>
            </w:r>
            <w:r w:rsidRPr="00B556DD">
              <w:rPr>
                <w:rFonts w:cs="Arial"/>
                <w:color w:val="FF0000"/>
              </w:rPr>
              <w:t>XXXX</w:t>
            </w:r>
          </w:p>
        </w:tc>
      </w:tr>
      <w:tr w:rsidR="00E74759" w14:paraId="7FBE385C" w14:textId="77777777" w:rsidTr="00495231">
        <w:tc>
          <w:tcPr>
            <w:tcW w:w="3013" w:type="dxa"/>
            <w:tcBorders>
              <w:top w:val="single" w:sz="1" w:space="0" w:color="000000"/>
              <w:left w:val="single" w:sz="1" w:space="0" w:color="000000"/>
            </w:tcBorders>
            <w:shd w:val="clear" w:color="auto" w:fill="E6E6E6"/>
          </w:tcPr>
          <w:p w14:paraId="448CEA1E" w14:textId="77777777" w:rsidR="00E74759" w:rsidRDefault="00E74759" w:rsidP="00C73E51">
            <w:pPr>
              <w:pStyle w:val="WW-DefaultText"/>
              <w:numPr>
                <w:ilvl w:val="4"/>
                <w:numId w:val="2"/>
              </w:numPr>
              <w:tabs>
                <w:tab w:val="clear" w:pos="360"/>
                <w:tab w:val="num" w:pos="187"/>
              </w:tabs>
              <w:ind w:left="187" w:right="171" w:firstLine="0"/>
              <w:rPr>
                <w:b/>
              </w:rPr>
            </w:pPr>
            <w:r>
              <w:rPr>
                <w:b/>
              </w:rPr>
              <w:t>Document Identification</w:t>
            </w:r>
          </w:p>
        </w:tc>
        <w:tc>
          <w:tcPr>
            <w:tcW w:w="6434" w:type="dxa"/>
            <w:tcBorders>
              <w:top w:val="single" w:sz="1" w:space="0" w:color="000000"/>
              <w:left w:val="single" w:sz="1" w:space="0" w:color="000000"/>
              <w:right w:val="single" w:sz="1" w:space="0" w:color="000000"/>
            </w:tcBorders>
          </w:tcPr>
          <w:p w14:paraId="1D0901D9" w14:textId="77777777" w:rsidR="00E74759" w:rsidRPr="003B70D6" w:rsidRDefault="00E74759" w:rsidP="00C73E51">
            <w:pPr>
              <w:pStyle w:val="WW-DefaultText"/>
              <w:numPr>
                <w:ilvl w:val="4"/>
                <w:numId w:val="2"/>
              </w:numPr>
              <w:tabs>
                <w:tab w:val="clear" w:pos="360"/>
                <w:tab w:val="num" w:pos="117"/>
              </w:tabs>
              <w:ind w:left="117" w:hanging="720"/>
            </w:pPr>
            <w:proofErr w:type="gramStart"/>
            <w:r>
              <w:t xml:space="preserve">Version </w:t>
            </w:r>
            <w:r w:rsidR="00B556DD">
              <w:t xml:space="preserve"> </w:t>
            </w:r>
            <w:r w:rsidR="00B556DD" w:rsidRPr="00B556DD">
              <w:rPr>
                <w:color w:val="FF0000"/>
              </w:rPr>
              <w:t>Draft</w:t>
            </w:r>
            <w:proofErr w:type="gramEnd"/>
            <w:r w:rsidR="00B556DD" w:rsidRPr="00B556DD">
              <w:rPr>
                <w:color w:val="FF0000"/>
              </w:rPr>
              <w:t xml:space="preserve"> </w:t>
            </w:r>
            <w:r w:rsidR="00BD4C3E" w:rsidRPr="00B556DD">
              <w:rPr>
                <w:color w:val="FF0000"/>
              </w:rPr>
              <w:t>0</w:t>
            </w:r>
            <w:r w:rsidR="00B556DD" w:rsidRPr="00B556DD">
              <w:rPr>
                <w:color w:val="FF0000"/>
              </w:rPr>
              <w:t>.1</w:t>
            </w:r>
          </w:p>
        </w:tc>
      </w:tr>
      <w:tr w:rsidR="00E74759" w:rsidRPr="00616ADF" w14:paraId="4C763DCB" w14:textId="77777777" w:rsidTr="00495231">
        <w:tc>
          <w:tcPr>
            <w:tcW w:w="3013" w:type="dxa"/>
            <w:tcBorders>
              <w:top w:val="single" w:sz="1" w:space="0" w:color="000000"/>
              <w:left w:val="single" w:sz="1" w:space="0" w:color="000000"/>
            </w:tcBorders>
            <w:shd w:val="clear" w:color="auto" w:fill="E6E6E6"/>
          </w:tcPr>
          <w:p w14:paraId="70EA5D84" w14:textId="77777777" w:rsidR="00E74759" w:rsidRDefault="00E74759" w:rsidP="00D35F8D">
            <w:pPr>
              <w:pStyle w:val="WW-DefaultText"/>
              <w:numPr>
                <w:ilvl w:val="0"/>
                <w:numId w:val="0"/>
              </w:numPr>
              <w:ind w:left="187" w:right="171"/>
              <w:rPr>
                <w:b/>
              </w:rPr>
            </w:pPr>
            <w:r>
              <w:rPr>
                <w:b/>
              </w:rPr>
              <w:t>Owner / Approver Identification</w:t>
            </w:r>
          </w:p>
        </w:tc>
        <w:tc>
          <w:tcPr>
            <w:tcW w:w="6434" w:type="dxa"/>
            <w:tcBorders>
              <w:top w:val="single" w:sz="1" w:space="0" w:color="000000"/>
              <w:left w:val="single" w:sz="1" w:space="0" w:color="000000"/>
              <w:right w:val="single" w:sz="1" w:space="0" w:color="000000"/>
            </w:tcBorders>
          </w:tcPr>
          <w:p w14:paraId="044D60CD" w14:textId="77777777" w:rsidR="00E525F3" w:rsidRDefault="00F65FFC" w:rsidP="00C73E51">
            <w:pPr>
              <w:pStyle w:val="WW-DefaultText"/>
              <w:numPr>
                <w:ilvl w:val="4"/>
                <w:numId w:val="2"/>
              </w:numPr>
              <w:tabs>
                <w:tab w:val="clear" w:pos="360"/>
                <w:tab w:val="num" w:pos="117"/>
              </w:tabs>
              <w:ind w:left="117" w:hanging="720"/>
              <w:rPr>
                <w:bCs w:val="0"/>
                <w:iCs/>
              </w:rPr>
            </w:pPr>
            <w:r>
              <w:rPr>
                <w:bCs w:val="0"/>
                <w:iCs/>
              </w:rPr>
              <w:t>Dimple Ahluwalia</w:t>
            </w:r>
          </w:p>
          <w:p w14:paraId="1A94411F" w14:textId="77777777" w:rsidR="00E74759" w:rsidRPr="00616ADF" w:rsidRDefault="00CD498D" w:rsidP="00CD498D">
            <w:pPr>
              <w:pStyle w:val="WW-DefaultText"/>
              <w:numPr>
                <w:ilvl w:val="4"/>
                <w:numId w:val="2"/>
              </w:numPr>
              <w:tabs>
                <w:tab w:val="clear" w:pos="360"/>
                <w:tab w:val="num" w:pos="117"/>
              </w:tabs>
              <w:ind w:left="117" w:hanging="720"/>
              <w:rPr>
                <w:bCs w:val="0"/>
                <w:iCs/>
              </w:rPr>
            </w:pPr>
            <w:r>
              <w:rPr>
                <w:bCs w:val="0"/>
                <w:iCs/>
              </w:rPr>
              <w:t xml:space="preserve">Business Information Security Officer (BISO), Security Business Unit </w:t>
            </w:r>
          </w:p>
        </w:tc>
      </w:tr>
      <w:tr w:rsidR="00E74759" w14:paraId="37AD9A8C" w14:textId="77777777" w:rsidTr="00495231">
        <w:tc>
          <w:tcPr>
            <w:tcW w:w="3013" w:type="dxa"/>
            <w:tcBorders>
              <w:top w:val="single" w:sz="1" w:space="0" w:color="000000"/>
              <w:left w:val="single" w:sz="1" w:space="0" w:color="000000"/>
            </w:tcBorders>
            <w:shd w:val="clear" w:color="auto" w:fill="E6E6E6"/>
          </w:tcPr>
          <w:p w14:paraId="1C7DF0E4" w14:textId="77777777" w:rsidR="00E74759" w:rsidRDefault="00E74759" w:rsidP="00C73E51">
            <w:pPr>
              <w:pStyle w:val="WW-DefaultText"/>
              <w:numPr>
                <w:ilvl w:val="4"/>
                <w:numId w:val="2"/>
              </w:numPr>
              <w:tabs>
                <w:tab w:val="clear" w:pos="360"/>
                <w:tab w:val="num" w:pos="187"/>
              </w:tabs>
              <w:ind w:left="187" w:right="171" w:firstLine="0"/>
              <w:rPr>
                <w:b/>
              </w:rPr>
            </w:pPr>
            <w:r>
              <w:rPr>
                <w:b/>
              </w:rPr>
              <w:t>Author</w:t>
            </w:r>
          </w:p>
        </w:tc>
        <w:tc>
          <w:tcPr>
            <w:tcW w:w="6434" w:type="dxa"/>
            <w:tcBorders>
              <w:top w:val="single" w:sz="1" w:space="0" w:color="000000"/>
              <w:left w:val="single" w:sz="1" w:space="0" w:color="000000"/>
              <w:right w:val="single" w:sz="1" w:space="0" w:color="000000"/>
            </w:tcBorders>
          </w:tcPr>
          <w:p w14:paraId="7CA800D3" w14:textId="77777777" w:rsidR="00E74759" w:rsidRDefault="00B556DD" w:rsidP="00C73E51">
            <w:pPr>
              <w:pStyle w:val="WW-DefaultText"/>
              <w:numPr>
                <w:ilvl w:val="4"/>
                <w:numId w:val="2"/>
              </w:numPr>
              <w:tabs>
                <w:tab w:val="clear" w:pos="360"/>
                <w:tab w:val="num" w:pos="117"/>
              </w:tabs>
              <w:ind w:left="117" w:hanging="720"/>
            </w:pPr>
            <w:r>
              <w:rPr>
                <w:bCs w:val="0"/>
                <w:iCs/>
              </w:rPr>
              <w:t>Neetee Pawa</w:t>
            </w:r>
          </w:p>
        </w:tc>
      </w:tr>
      <w:tr w:rsidR="00E74759" w14:paraId="6069B388" w14:textId="77777777" w:rsidTr="00495231">
        <w:tc>
          <w:tcPr>
            <w:tcW w:w="3013" w:type="dxa"/>
            <w:tcBorders>
              <w:top w:val="single" w:sz="1" w:space="0" w:color="000000"/>
              <w:left w:val="single" w:sz="1" w:space="0" w:color="000000"/>
            </w:tcBorders>
            <w:shd w:val="clear" w:color="auto" w:fill="E6E6E6"/>
          </w:tcPr>
          <w:p w14:paraId="1440FF96" w14:textId="77777777" w:rsidR="00E74759" w:rsidRDefault="00E74759" w:rsidP="00C73E51">
            <w:pPr>
              <w:pStyle w:val="WW-DefaultText"/>
              <w:numPr>
                <w:ilvl w:val="4"/>
                <w:numId w:val="2"/>
              </w:numPr>
              <w:tabs>
                <w:tab w:val="clear" w:pos="360"/>
                <w:tab w:val="num" w:pos="187"/>
              </w:tabs>
              <w:ind w:left="187" w:right="171" w:firstLine="0"/>
              <w:rPr>
                <w:b/>
              </w:rPr>
            </w:pPr>
            <w:r>
              <w:rPr>
                <w:b/>
              </w:rPr>
              <w:t>Document Reviewer(s)</w:t>
            </w:r>
          </w:p>
        </w:tc>
        <w:tc>
          <w:tcPr>
            <w:tcW w:w="6434" w:type="dxa"/>
            <w:tcBorders>
              <w:top w:val="single" w:sz="1" w:space="0" w:color="000000"/>
              <w:left w:val="single" w:sz="1" w:space="0" w:color="000000"/>
              <w:right w:val="single" w:sz="1" w:space="0" w:color="000000"/>
            </w:tcBorders>
          </w:tcPr>
          <w:p w14:paraId="28F20FF9" w14:textId="77777777" w:rsidR="00E74759" w:rsidRDefault="00E74759" w:rsidP="00C73E51">
            <w:pPr>
              <w:pStyle w:val="WW-DefaultText"/>
              <w:numPr>
                <w:ilvl w:val="4"/>
                <w:numId w:val="2"/>
              </w:numPr>
              <w:tabs>
                <w:tab w:val="clear" w:pos="360"/>
                <w:tab w:val="num" w:pos="117"/>
              </w:tabs>
              <w:ind w:left="117" w:hanging="720"/>
            </w:pPr>
            <w:r>
              <w:t xml:space="preserve">The following </w:t>
            </w:r>
            <w:r w:rsidR="00E525F3">
              <w:t xml:space="preserve">personnel </w:t>
            </w:r>
            <w:r>
              <w:t>will review the initial documentation and subsequent changes:</w:t>
            </w:r>
          </w:p>
          <w:p w14:paraId="3B165618" w14:textId="77777777" w:rsidR="008D2C3F" w:rsidRDefault="00F65FFC" w:rsidP="00D35F8D">
            <w:pPr>
              <w:pStyle w:val="WW-DefaultText"/>
              <w:numPr>
                <w:ilvl w:val="0"/>
                <w:numId w:val="0"/>
              </w:numPr>
              <w:tabs>
                <w:tab w:val="num" w:pos="117"/>
              </w:tabs>
              <w:ind w:left="117"/>
            </w:pPr>
            <w:r>
              <w:t>Dimple Ahluwalia</w:t>
            </w:r>
            <w:r w:rsidR="008D2C3F">
              <w:t xml:space="preserve"> – </w:t>
            </w:r>
            <w:r w:rsidR="00CD498D">
              <w:t xml:space="preserve">Security </w:t>
            </w:r>
            <w:r w:rsidR="009A7973">
              <w:t>Business</w:t>
            </w:r>
            <w:r w:rsidR="00CD498D">
              <w:t xml:space="preserve"> Unit</w:t>
            </w:r>
            <w:r w:rsidR="009A7973">
              <w:t xml:space="preserve"> Information Security Officer (</w:t>
            </w:r>
            <w:r w:rsidR="008D2C3F">
              <w:t>BISO</w:t>
            </w:r>
            <w:r w:rsidR="009A7973">
              <w:t>)</w:t>
            </w:r>
            <w:r w:rsidR="008D2C3F">
              <w:t xml:space="preserve"> </w:t>
            </w:r>
          </w:p>
          <w:p w14:paraId="41261D6A" w14:textId="77777777" w:rsidR="00616ADF" w:rsidRDefault="00F65FFC" w:rsidP="00D35F8D">
            <w:pPr>
              <w:pStyle w:val="WW-DefaultText"/>
              <w:numPr>
                <w:ilvl w:val="0"/>
                <w:numId w:val="0"/>
              </w:numPr>
              <w:tabs>
                <w:tab w:val="num" w:pos="117"/>
              </w:tabs>
              <w:ind w:left="117"/>
            </w:pPr>
            <w:r>
              <w:t>Elizabeth Dunphy</w:t>
            </w:r>
            <w:r w:rsidR="00616ADF">
              <w:t xml:space="preserve"> – </w:t>
            </w:r>
            <w:r w:rsidR="00A83EBD">
              <w:t>Deputy CISO, IBM Security</w:t>
            </w:r>
          </w:p>
          <w:p w14:paraId="0E27B00A" w14:textId="77777777" w:rsidR="0016193C" w:rsidRDefault="0016193C" w:rsidP="00CD498D">
            <w:pPr>
              <w:pStyle w:val="WW-DefaultText"/>
              <w:numPr>
                <w:ilvl w:val="0"/>
                <w:numId w:val="0"/>
              </w:numPr>
              <w:tabs>
                <w:tab w:val="num" w:pos="117"/>
              </w:tabs>
              <w:ind w:left="117"/>
            </w:pPr>
          </w:p>
        </w:tc>
      </w:tr>
      <w:tr w:rsidR="00E74759" w14:paraId="36B8FA78" w14:textId="77777777" w:rsidTr="00495231">
        <w:trPr>
          <w:trHeight w:val="691"/>
        </w:trPr>
        <w:tc>
          <w:tcPr>
            <w:tcW w:w="3013" w:type="dxa"/>
            <w:tcBorders>
              <w:top w:val="single" w:sz="1" w:space="0" w:color="000000"/>
              <w:left w:val="single" w:sz="1" w:space="0" w:color="000000"/>
            </w:tcBorders>
            <w:shd w:val="clear" w:color="auto" w:fill="E6E6E6"/>
          </w:tcPr>
          <w:p w14:paraId="105D6B98" w14:textId="77777777" w:rsidR="00E74759" w:rsidRDefault="00E74759" w:rsidP="00C73E51">
            <w:pPr>
              <w:pStyle w:val="WW-DefaultText"/>
              <w:numPr>
                <w:ilvl w:val="4"/>
                <w:numId w:val="2"/>
              </w:numPr>
              <w:tabs>
                <w:tab w:val="clear" w:pos="360"/>
                <w:tab w:val="num" w:pos="187"/>
              </w:tabs>
              <w:ind w:left="187" w:right="171" w:firstLine="0"/>
              <w:rPr>
                <w:b/>
              </w:rPr>
            </w:pPr>
            <w:r>
              <w:rPr>
                <w:b/>
              </w:rPr>
              <w:t>Review Plan</w:t>
            </w:r>
          </w:p>
        </w:tc>
        <w:tc>
          <w:tcPr>
            <w:tcW w:w="6434" w:type="dxa"/>
            <w:tcBorders>
              <w:top w:val="single" w:sz="1" w:space="0" w:color="000000"/>
              <w:left w:val="single" w:sz="1" w:space="0" w:color="000000"/>
              <w:right w:val="single" w:sz="1" w:space="0" w:color="000000"/>
            </w:tcBorders>
          </w:tcPr>
          <w:p w14:paraId="4D05C59B" w14:textId="77777777" w:rsidR="00E74759" w:rsidRDefault="00E74759" w:rsidP="00C73E51">
            <w:pPr>
              <w:pStyle w:val="WW-DefaultText"/>
              <w:numPr>
                <w:ilvl w:val="4"/>
                <w:numId w:val="2"/>
              </w:numPr>
              <w:tabs>
                <w:tab w:val="clear" w:pos="360"/>
                <w:tab w:val="num" w:pos="117"/>
              </w:tabs>
              <w:ind w:left="117" w:hanging="720"/>
            </w:pPr>
            <w:r>
              <w:t xml:space="preserve">This document should be reviewed by all parties on </w:t>
            </w:r>
            <w:proofErr w:type="spellStart"/>
            <w:proofErr w:type="gramStart"/>
            <w:r>
              <w:t>a</w:t>
            </w:r>
            <w:proofErr w:type="spellEnd"/>
            <w:proofErr w:type="gramEnd"/>
            <w:r>
              <w:t xml:space="preserve"> </w:t>
            </w:r>
            <w:r w:rsidR="00B556DD">
              <w:t>annual basis and when need arises.</w:t>
            </w:r>
            <w:r>
              <w:t xml:space="preserve">  </w:t>
            </w:r>
          </w:p>
          <w:p w14:paraId="728FB5FB" w14:textId="77777777" w:rsidR="00E74759" w:rsidRDefault="00E74759" w:rsidP="00C73E51">
            <w:pPr>
              <w:pStyle w:val="WW-DefaultText"/>
              <w:numPr>
                <w:ilvl w:val="0"/>
                <w:numId w:val="3"/>
              </w:numPr>
              <w:rPr>
                <w:b/>
              </w:rPr>
            </w:pPr>
            <w:r>
              <w:t xml:space="preserve">Next Review is: </w:t>
            </w:r>
            <w:r w:rsidR="00B556DD" w:rsidRPr="00B556DD">
              <w:rPr>
                <w:b/>
                <w:color w:val="FF0000"/>
              </w:rPr>
              <w:t>10/10</w:t>
            </w:r>
            <w:r w:rsidR="00AC21FA">
              <w:rPr>
                <w:b/>
                <w:color w:val="FF0000"/>
              </w:rPr>
              <w:t>/</w:t>
            </w:r>
            <w:r w:rsidR="00811B34" w:rsidRPr="00B556DD">
              <w:rPr>
                <w:b/>
                <w:color w:val="FF0000"/>
              </w:rPr>
              <w:t>1</w:t>
            </w:r>
            <w:r w:rsidR="00B556DD" w:rsidRPr="00B556DD">
              <w:rPr>
                <w:b/>
                <w:color w:val="FF0000"/>
              </w:rPr>
              <w:t>9</w:t>
            </w:r>
            <w:r w:rsidRPr="00B556DD">
              <w:rPr>
                <w:b/>
                <w:color w:val="FF0000"/>
              </w:rPr>
              <w:t xml:space="preserve"> </w:t>
            </w:r>
            <w:r>
              <w:rPr>
                <w:b/>
              </w:rPr>
              <w:t>or as needed before then</w:t>
            </w:r>
          </w:p>
        </w:tc>
      </w:tr>
      <w:tr w:rsidR="00E74759" w14:paraId="3F5BF365" w14:textId="77777777" w:rsidTr="00495231">
        <w:tc>
          <w:tcPr>
            <w:tcW w:w="3013" w:type="dxa"/>
            <w:tcBorders>
              <w:top w:val="single" w:sz="1" w:space="0" w:color="000000"/>
              <w:left w:val="single" w:sz="1" w:space="0" w:color="000000"/>
            </w:tcBorders>
            <w:shd w:val="clear" w:color="auto" w:fill="E6E6E6"/>
          </w:tcPr>
          <w:p w14:paraId="50EAC145" w14:textId="77777777" w:rsidR="00E74759" w:rsidRDefault="00E74759" w:rsidP="00C73E51">
            <w:pPr>
              <w:pStyle w:val="WW-DefaultText"/>
              <w:numPr>
                <w:ilvl w:val="4"/>
                <w:numId w:val="2"/>
              </w:numPr>
              <w:tabs>
                <w:tab w:val="clear" w:pos="360"/>
                <w:tab w:val="num" w:pos="187"/>
              </w:tabs>
              <w:ind w:left="187" w:right="171" w:firstLine="0"/>
              <w:rPr>
                <w:b/>
              </w:rPr>
            </w:pPr>
            <w:r>
              <w:rPr>
                <w:b/>
              </w:rPr>
              <w:t>Latest Level</w:t>
            </w:r>
          </w:p>
        </w:tc>
        <w:tc>
          <w:tcPr>
            <w:tcW w:w="6434" w:type="dxa"/>
            <w:tcBorders>
              <w:top w:val="single" w:sz="1" w:space="0" w:color="000000"/>
              <w:left w:val="single" w:sz="1" w:space="0" w:color="000000"/>
              <w:right w:val="single" w:sz="1" w:space="0" w:color="000000"/>
            </w:tcBorders>
          </w:tcPr>
          <w:p w14:paraId="23B0031D" w14:textId="77777777" w:rsidR="00E74759" w:rsidRDefault="00E74759" w:rsidP="00C73E51">
            <w:pPr>
              <w:pStyle w:val="WW-DefaultText"/>
              <w:numPr>
                <w:ilvl w:val="4"/>
                <w:numId w:val="2"/>
              </w:numPr>
              <w:tabs>
                <w:tab w:val="clear" w:pos="360"/>
                <w:tab w:val="num" w:pos="117"/>
              </w:tabs>
              <w:ind w:left="117" w:hanging="720"/>
            </w:pPr>
            <w:r>
              <w:t>Th</w:t>
            </w:r>
            <w:r w:rsidR="008D2C3F">
              <w:t xml:space="preserve">is document resides within the </w:t>
            </w:r>
            <w:r w:rsidRPr="00A83EBD">
              <w:rPr>
                <w:color w:val="FF0000"/>
              </w:rPr>
              <w:t xml:space="preserve">QMX document repository </w:t>
            </w:r>
          </w:p>
        </w:tc>
      </w:tr>
      <w:tr w:rsidR="00E74759" w14:paraId="548AD6F3" w14:textId="77777777" w:rsidTr="00495231">
        <w:tc>
          <w:tcPr>
            <w:tcW w:w="3013" w:type="dxa"/>
            <w:tcBorders>
              <w:top w:val="single" w:sz="1" w:space="0" w:color="000000"/>
              <w:left w:val="single" w:sz="1" w:space="0" w:color="000000"/>
              <w:bottom w:val="single" w:sz="1" w:space="0" w:color="000000"/>
            </w:tcBorders>
            <w:shd w:val="clear" w:color="auto" w:fill="E6E6E6"/>
          </w:tcPr>
          <w:p w14:paraId="570E1220" w14:textId="77777777" w:rsidR="00E74759" w:rsidRDefault="00E74759" w:rsidP="00C73E51">
            <w:pPr>
              <w:pStyle w:val="WW-DefaultText"/>
              <w:numPr>
                <w:ilvl w:val="4"/>
                <w:numId w:val="2"/>
              </w:numPr>
              <w:tabs>
                <w:tab w:val="clear" w:pos="360"/>
                <w:tab w:val="num" w:pos="187"/>
              </w:tabs>
              <w:ind w:left="187" w:right="171" w:firstLine="0"/>
              <w:rPr>
                <w:b/>
              </w:rPr>
            </w:pPr>
            <w:r>
              <w:rPr>
                <w:b/>
              </w:rPr>
              <w:t>Distribution</w:t>
            </w:r>
          </w:p>
        </w:tc>
        <w:tc>
          <w:tcPr>
            <w:tcW w:w="6434" w:type="dxa"/>
            <w:tcBorders>
              <w:top w:val="single" w:sz="1" w:space="0" w:color="000000"/>
              <w:left w:val="single" w:sz="1" w:space="0" w:color="000000"/>
              <w:bottom w:val="single" w:sz="1" w:space="0" w:color="000000"/>
              <w:right w:val="single" w:sz="1" w:space="0" w:color="000000"/>
            </w:tcBorders>
          </w:tcPr>
          <w:p w14:paraId="220B485A" w14:textId="77777777" w:rsidR="00E74759" w:rsidRDefault="00E74759" w:rsidP="00C73E51">
            <w:pPr>
              <w:pStyle w:val="WW-DefaultText"/>
              <w:numPr>
                <w:ilvl w:val="4"/>
                <w:numId w:val="2"/>
              </w:numPr>
              <w:tabs>
                <w:tab w:val="clear" w:pos="360"/>
                <w:tab w:val="num" w:pos="117"/>
              </w:tabs>
              <w:ind w:left="117" w:hanging="720"/>
            </w:pPr>
            <w:r>
              <w:t>Copies of this document may be obsolete.  It is the users’ obligation to verify they are using the most current edition.  This document should be removed from use when obsolete.</w:t>
            </w:r>
          </w:p>
        </w:tc>
      </w:tr>
    </w:tbl>
    <w:p w14:paraId="60061E4C" w14:textId="77777777" w:rsidR="00E74759" w:rsidRDefault="00E74759" w:rsidP="00E74759">
      <w:pPr>
        <w:pStyle w:val="WW-DefaultText"/>
        <w:numPr>
          <w:ilvl w:val="0"/>
          <w:numId w:val="0"/>
        </w:numPr>
        <w:ind w:left="720"/>
      </w:pPr>
    </w:p>
    <w:tbl>
      <w:tblPr>
        <w:tblW w:w="9450" w:type="dxa"/>
        <w:tblInd w:w="11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8" w:type="dxa"/>
          <w:left w:w="115" w:type="dxa"/>
          <w:right w:w="115" w:type="dxa"/>
        </w:tblCellMar>
        <w:tblLook w:val="0000" w:firstRow="0" w:lastRow="0" w:firstColumn="0" w:lastColumn="0" w:noHBand="0" w:noVBand="0"/>
      </w:tblPr>
      <w:tblGrid>
        <w:gridCol w:w="1772"/>
        <w:gridCol w:w="2492"/>
        <w:gridCol w:w="5186"/>
      </w:tblGrid>
      <w:tr w:rsidR="00E74759" w14:paraId="4B08E8BD" w14:textId="77777777" w:rsidTr="00495231">
        <w:trPr>
          <w:trHeight w:val="375"/>
          <w:tblHeader/>
        </w:trPr>
        <w:tc>
          <w:tcPr>
            <w:tcW w:w="9450" w:type="dxa"/>
            <w:gridSpan w:val="3"/>
            <w:shd w:val="clear" w:color="auto" w:fill="E6E6E6"/>
          </w:tcPr>
          <w:p w14:paraId="4E35802F" w14:textId="77777777" w:rsidR="00E74759" w:rsidRDefault="00E74759" w:rsidP="00D35F8D">
            <w:pPr>
              <w:pStyle w:val="WW-DefaultText"/>
              <w:numPr>
                <w:ilvl w:val="0"/>
                <w:numId w:val="0"/>
              </w:numPr>
              <w:rPr>
                <w:b/>
                <w:sz w:val="24"/>
                <w:szCs w:val="24"/>
              </w:rPr>
            </w:pPr>
            <w:r>
              <w:rPr>
                <w:b/>
                <w:sz w:val="24"/>
                <w:szCs w:val="24"/>
              </w:rPr>
              <w:t>Revision History</w:t>
            </w:r>
          </w:p>
        </w:tc>
      </w:tr>
      <w:tr w:rsidR="00E74759" w14:paraId="211451EF" w14:textId="77777777" w:rsidTr="00495231">
        <w:trPr>
          <w:trHeight w:val="345"/>
          <w:tblHeader/>
        </w:trPr>
        <w:tc>
          <w:tcPr>
            <w:tcW w:w="1772" w:type="dxa"/>
            <w:shd w:val="clear" w:color="auto" w:fill="E6E6E6"/>
          </w:tcPr>
          <w:p w14:paraId="491072FA" w14:textId="77777777" w:rsidR="00E74759" w:rsidRDefault="00E74759" w:rsidP="00D35F8D">
            <w:pPr>
              <w:pStyle w:val="WW-DefaultText"/>
              <w:numPr>
                <w:ilvl w:val="0"/>
                <w:numId w:val="0"/>
              </w:numPr>
              <w:rPr>
                <w:b/>
              </w:rPr>
            </w:pPr>
            <w:r>
              <w:rPr>
                <w:b/>
              </w:rPr>
              <w:t>Date</w:t>
            </w:r>
          </w:p>
        </w:tc>
        <w:tc>
          <w:tcPr>
            <w:tcW w:w="2492" w:type="dxa"/>
            <w:shd w:val="clear" w:color="auto" w:fill="E6E6E6"/>
          </w:tcPr>
          <w:p w14:paraId="5E930559" w14:textId="77777777" w:rsidR="00E74759" w:rsidRDefault="00E74759" w:rsidP="00D35F8D">
            <w:pPr>
              <w:pStyle w:val="WW-DefaultText"/>
              <w:numPr>
                <w:ilvl w:val="0"/>
                <w:numId w:val="0"/>
              </w:numPr>
              <w:rPr>
                <w:b/>
              </w:rPr>
            </w:pPr>
            <w:r>
              <w:rPr>
                <w:b/>
              </w:rPr>
              <w:t>Revised by</w:t>
            </w:r>
          </w:p>
        </w:tc>
        <w:tc>
          <w:tcPr>
            <w:tcW w:w="5186" w:type="dxa"/>
            <w:shd w:val="clear" w:color="auto" w:fill="E6E6E6"/>
          </w:tcPr>
          <w:p w14:paraId="7D6FFD51" w14:textId="77777777" w:rsidR="00E74759" w:rsidRDefault="00E74759" w:rsidP="00D35F8D">
            <w:pPr>
              <w:pStyle w:val="WW-DefaultText"/>
              <w:numPr>
                <w:ilvl w:val="0"/>
                <w:numId w:val="0"/>
              </w:numPr>
              <w:rPr>
                <w:b/>
              </w:rPr>
            </w:pPr>
            <w:r>
              <w:rPr>
                <w:b/>
              </w:rPr>
              <w:t>Changes</w:t>
            </w:r>
          </w:p>
        </w:tc>
      </w:tr>
      <w:tr w:rsidR="00E74759" w14:paraId="658E268C" w14:textId="77777777" w:rsidTr="00495231">
        <w:trPr>
          <w:trHeight w:val="330"/>
        </w:trPr>
        <w:tc>
          <w:tcPr>
            <w:tcW w:w="1772" w:type="dxa"/>
          </w:tcPr>
          <w:p w14:paraId="7048F9C2" w14:textId="77777777" w:rsidR="00E74759" w:rsidRDefault="00AC21FA" w:rsidP="00D35F8D">
            <w:pPr>
              <w:pStyle w:val="WW-DefaultText"/>
              <w:numPr>
                <w:ilvl w:val="0"/>
                <w:numId w:val="0"/>
              </w:numPr>
              <w:rPr>
                <w:b/>
              </w:rPr>
            </w:pPr>
            <w:r>
              <w:rPr>
                <w:b/>
              </w:rPr>
              <w:t>19-July-2018</w:t>
            </w:r>
          </w:p>
        </w:tc>
        <w:tc>
          <w:tcPr>
            <w:tcW w:w="2492" w:type="dxa"/>
          </w:tcPr>
          <w:p w14:paraId="3D324FD4" w14:textId="77777777" w:rsidR="00E74759" w:rsidRDefault="00AC21FA" w:rsidP="00D35F8D">
            <w:pPr>
              <w:pStyle w:val="WW-DefaultText"/>
              <w:numPr>
                <w:ilvl w:val="0"/>
                <w:numId w:val="0"/>
              </w:numPr>
              <w:rPr>
                <w:b/>
              </w:rPr>
            </w:pPr>
            <w:r>
              <w:rPr>
                <w:b/>
              </w:rPr>
              <w:t>Neetee Pawa</w:t>
            </w:r>
          </w:p>
        </w:tc>
        <w:tc>
          <w:tcPr>
            <w:tcW w:w="5186" w:type="dxa"/>
          </w:tcPr>
          <w:p w14:paraId="30C65F27" w14:textId="77777777" w:rsidR="00E74759" w:rsidRDefault="00AC21FA" w:rsidP="00CD498D">
            <w:pPr>
              <w:pStyle w:val="WW-DefaultText"/>
              <w:numPr>
                <w:ilvl w:val="0"/>
                <w:numId w:val="0"/>
              </w:numPr>
            </w:pPr>
            <w:r>
              <w:t>Created</w:t>
            </w:r>
          </w:p>
        </w:tc>
      </w:tr>
      <w:tr w:rsidR="00AC21FA" w14:paraId="44EAFD9C" w14:textId="77777777" w:rsidTr="00495231">
        <w:trPr>
          <w:trHeight w:val="330"/>
        </w:trPr>
        <w:tc>
          <w:tcPr>
            <w:tcW w:w="1772" w:type="dxa"/>
          </w:tcPr>
          <w:p w14:paraId="4B94D5A5" w14:textId="77777777" w:rsidR="00AC21FA" w:rsidRDefault="00AC21FA" w:rsidP="00D35F8D">
            <w:pPr>
              <w:pStyle w:val="WW-DefaultText"/>
              <w:numPr>
                <w:ilvl w:val="0"/>
                <w:numId w:val="0"/>
              </w:numPr>
              <w:rPr>
                <w:b/>
              </w:rPr>
            </w:pPr>
          </w:p>
        </w:tc>
        <w:tc>
          <w:tcPr>
            <w:tcW w:w="2492" w:type="dxa"/>
          </w:tcPr>
          <w:p w14:paraId="3DEEC669" w14:textId="77777777" w:rsidR="00AC21FA" w:rsidRDefault="00AC21FA" w:rsidP="00D35F8D">
            <w:pPr>
              <w:pStyle w:val="WW-DefaultText"/>
              <w:numPr>
                <w:ilvl w:val="0"/>
                <w:numId w:val="0"/>
              </w:numPr>
              <w:rPr>
                <w:b/>
              </w:rPr>
            </w:pPr>
          </w:p>
        </w:tc>
        <w:tc>
          <w:tcPr>
            <w:tcW w:w="5186" w:type="dxa"/>
          </w:tcPr>
          <w:p w14:paraId="3656B9AB" w14:textId="77777777" w:rsidR="00AC21FA" w:rsidRDefault="00AC21FA" w:rsidP="00CD498D">
            <w:pPr>
              <w:pStyle w:val="WW-DefaultText"/>
              <w:numPr>
                <w:ilvl w:val="0"/>
                <w:numId w:val="0"/>
              </w:numPr>
            </w:pPr>
          </w:p>
        </w:tc>
      </w:tr>
    </w:tbl>
    <w:p w14:paraId="420CF293" w14:textId="77777777" w:rsidR="001A4E8E" w:rsidRDefault="00BD5687" w:rsidP="009B2310">
      <w:pPr>
        <w:pStyle w:val="ITSSSBUHeading1"/>
        <w:numPr>
          <w:ilvl w:val="0"/>
          <w:numId w:val="7"/>
        </w:numPr>
        <w:pPrChange w:id="33" w:author="Neetee Pawa" w:date="2018-08-08T14:44:00Z">
          <w:pPr>
            <w:pStyle w:val="ITSSSBUHeading1"/>
            <w:numPr>
              <w:numId w:val="8"/>
            </w:numPr>
            <w:ind w:left="720" w:firstLine="360"/>
          </w:pPr>
        </w:pPrChange>
      </w:pPr>
      <w:bookmarkStart w:id="34" w:name="_Toc520127075"/>
      <w:bookmarkStart w:id="35" w:name="_Toc521502746"/>
      <w:r>
        <w:lastRenderedPageBreak/>
        <w:t>Organization</w:t>
      </w:r>
      <w:bookmarkEnd w:id="34"/>
      <w:bookmarkEnd w:id="35"/>
    </w:p>
    <w:p w14:paraId="45FB0818" w14:textId="77777777" w:rsidR="00784CEC" w:rsidRDefault="00784CEC" w:rsidP="00BD5687">
      <w:pPr>
        <w:pStyle w:val="ListBullet1"/>
        <w:ind w:left="360" w:firstLine="0"/>
        <w:rPr>
          <w:rFonts w:cs="Arial"/>
          <w:color w:val="000000"/>
          <w:spacing w:val="0"/>
        </w:rPr>
      </w:pPr>
      <w:bookmarkStart w:id="36" w:name="_Toc419040214"/>
      <w:bookmarkStart w:id="37" w:name="_Toc444267652"/>
      <w:bookmarkStart w:id="38" w:name="_Toc444267890"/>
      <w:bookmarkStart w:id="39" w:name="_Toc405170176"/>
      <w:bookmarkStart w:id="40" w:name="_Toc405170492"/>
      <w:bookmarkEnd w:id="30"/>
      <w:bookmarkEnd w:id="31"/>
    </w:p>
    <w:p w14:paraId="60594524" w14:textId="72A968A5" w:rsidR="005E5DA5" w:rsidRDefault="00A416E2" w:rsidP="00821CBA">
      <w:pPr>
        <w:pStyle w:val="SBUNormalText"/>
      </w:pPr>
      <w:r>
        <w:t xml:space="preserve">This document </w:t>
      </w:r>
      <w:r w:rsidR="00784CEC">
        <w:t>establishes</w:t>
      </w:r>
      <w:r>
        <w:t xml:space="preserve"> the </w:t>
      </w:r>
      <w:r w:rsidR="00784CEC" w:rsidRPr="00784CEC">
        <w:t xml:space="preserve">IT Security requirements for the protection of </w:t>
      </w:r>
      <w:r w:rsidR="00784CEC">
        <w:t>IBM Security Business Unit (</w:t>
      </w:r>
      <w:r w:rsidR="00F24D39">
        <w:t>S</w:t>
      </w:r>
      <w:r w:rsidR="00784CEC">
        <w:t xml:space="preserve">BU) </w:t>
      </w:r>
      <w:r w:rsidR="00784CEC" w:rsidRPr="00784CEC">
        <w:t>and the information assets the business unit owns.</w:t>
      </w:r>
      <w:r w:rsidR="00784CEC">
        <w:t xml:space="preserve"> </w:t>
      </w:r>
      <w:r w:rsidR="005E5DA5">
        <w:t>This policy has been developed to provide guidelines for implementing and maintaining security best practices around securing Information assets.</w:t>
      </w:r>
      <w:r w:rsidR="00F24D39">
        <w:t xml:space="preserve"> The </w:t>
      </w:r>
      <w:r w:rsidR="009564C5">
        <w:t>IBM Security BU</w:t>
      </w:r>
      <w:r w:rsidR="00F24D39">
        <w:t xml:space="preserve"> Security Implementation Guide (SIG) is designed to complement the </w:t>
      </w:r>
      <w:hyperlink r:id="rId8" w:history="1">
        <w:r w:rsidR="00F24D39" w:rsidRPr="00F24D39">
          <w:rPr>
            <w:rStyle w:val="Hyperlink"/>
          </w:rPr>
          <w:t>IBM IT Security Standard (ITSS).</w:t>
        </w:r>
      </w:hyperlink>
      <w:r w:rsidR="009564C5">
        <w:t xml:space="preserve"> </w:t>
      </w:r>
      <w:r w:rsidR="009564C5" w:rsidRPr="009564C5">
        <w:t>Remember that the goal is</w:t>
      </w:r>
      <w:r w:rsidR="009564C5">
        <w:t xml:space="preserve"> to identify and apply appropriate security controls to systems based on the risk to IBM,</w:t>
      </w:r>
      <w:r w:rsidR="009564C5" w:rsidRPr="009564C5">
        <w:t xml:space="preserve"> not </w:t>
      </w:r>
      <w:r w:rsidR="009564C5">
        <w:t xml:space="preserve">to facilitate </w:t>
      </w:r>
      <w:r w:rsidR="009564C5" w:rsidRPr="009564C5">
        <w:t>"checklist" compliance</w:t>
      </w:r>
      <w:r w:rsidR="009564C5">
        <w:t xml:space="preserve">. </w:t>
      </w:r>
    </w:p>
    <w:p w14:paraId="049F31CB" w14:textId="77777777" w:rsidR="005E5DA5" w:rsidRDefault="005E5DA5" w:rsidP="005E5DA5">
      <w:pPr>
        <w:pStyle w:val="Normal1"/>
        <w:spacing w:before="30" w:after="30"/>
        <w:ind w:left="360"/>
        <w:jc w:val="both"/>
      </w:pPr>
    </w:p>
    <w:p w14:paraId="7E82E1B6" w14:textId="77777777" w:rsidR="005E5DA5" w:rsidRDefault="00C1713D" w:rsidP="00D13825">
      <w:pPr>
        <w:pStyle w:val="ITSSSBUHeading3"/>
      </w:pPr>
      <w:bookmarkStart w:id="41" w:name="_Toc520127076"/>
      <w:bookmarkStart w:id="42" w:name="_Toc521502747"/>
      <w:r w:rsidRPr="00C1713D">
        <w:t>Scope and Applicability</w:t>
      </w:r>
      <w:bookmarkEnd w:id="41"/>
      <w:bookmarkEnd w:id="42"/>
      <w:r w:rsidR="00D13825">
        <w:t xml:space="preserve">  </w:t>
      </w:r>
    </w:p>
    <w:tbl>
      <w:tblPr>
        <w:tblW w:w="881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1E0" w:firstRow="1" w:lastRow="1" w:firstColumn="1" w:lastColumn="1" w:noHBand="0" w:noVBand="0"/>
      </w:tblPr>
      <w:tblGrid>
        <w:gridCol w:w="8813"/>
      </w:tblGrid>
      <w:tr w:rsidR="00912636" w:rsidRPr="004B32CD" w14:paraId="05C9187E" w14:textId="77777777" w:rsidTr="00774765">
        <w:trPr>
          <w:trHeight w:val="289"/>
        </w:trPr>
        <w:tc>
          <w:tcPr>
            <w:tcW w:w="8813" w:type="dxa"/>
            <w:shd w:val="clear" w:color="auto" w:fill="D9D9D9" w:themeFill="background1" w:themeFillShade="D9"/>
          </w:tcPr>
          <w:p w14:paraId="2A3635E2" w14:textId="77777777" w:rsidR="00912636" w:rsidRPr="00912636" w:rsidRDefault="00912636" w:rsidP="00AD1AD3">
            <w:pPr>
              <w:pStyle w:val="TabHead1CharChar"/>
              <w:rPr>
                <w:rFonts w:ascii="Arial" w:hAnsi="Arial" w:cs="Arial"/>
              </w:rPr>
            </w:pPr>
            <w:r w:rsidRPr="00912636">
              <w:rPr>
                <w:rFonts w:ascii="Arial" w:hAnsi="Arial" w:cs="Arial"/>
              </w:rPr>
              <w:t>Related ITSS Requirement</w:t>
            </w:r>
          </w:p>
        </w:tc>
      </w:tr>
      <w:tr w:rsidR="00912636" w:rsidRPr="004B32CD" w14:paraId="2FC42F99" w14:textId="77777777" w:rsidTr="00AD1AD3">
        <w:trPr>
          <w:trHeight w:val="2049"/>
        </w:trPr>
        <w:tc>
          <w:tcPr>
            <w:tcW w:w="8813" w:type="dxa"/>
          </w:tcPr>
          <w:p w14:paraId="671C870D" w14:textId="77777777" w:rsidR="00912636" w:rsidRPr="00912636" w:rsidRDefault="00912636" w:rsidP="00AD1AD3">
            <w:pPr>
              <w:pStyle w:val="NormalWeb"/>
              <w:rPr>
                <w:rFonts w:ascii="Arial" w:hAnsi="Arial" w:cs="Arial"/>
                <w:i/>
                <w:sz w:val="20"/>
              </w:rPr>
            </w:pPr>
            <w:r w:rsidRPr="00912636">
              <w:rPr>
                <w:rFonts w:ascii="Arial" w:hAnsi="Arial" w:cs="Arial"/>
                <w:i/>
                <w:sz w:val="20"/>
              </w:rPr>
              <w:t>This standard establishes the principles and requirements for the protection of IBM world-wide information technology systems and the information they contain. The principles and requirements in this standard are defined by the Chief Information Officer (CIO) and the Chief Information Security Officer (CISO). The standard applies to all IBM operating units, corporate staffs and subsidiaries, without exceptions.</w:t>
            </w:r>
          </w:p>
          <w:p w14:paraId="189660DA" w14:textId="77777777" w:rsidR="00912636" w:rsidRPr="00912636" w:rsidRDefault="00912636" w:rsidP="00AD1AD3">
            <w:pPr>
              <w:pStyle w:val="NormalWeb"/>
              <w:rPr>
                <w:rFonts w:ascii="Arial" w:hAnsi="Arial" w:cs="Arial"/>
                <w:i/>
                <w:sz w:val="20"/>
              </w:rPr>
            </w:pPr>
            <w:r w:rsidRPr="00912636">
              <w:rPr>
                <w:rFonts w:ascii="Arial" w:hAnsi="Arial" w:cs="Arial"/>
                <w:i/>
                <w:sz w:val="20"/>
              </w:rPr>
              <w:t xml:space="preserve">IT assets, including infrastructure, that are dedicated only to a single IBM customer, are outside the scope of this standard and are instead governed by requirements established by contract with the customer. </w:t>
            </w:r>
          </w:p>
          <w:p w14:paraId="53128261" w14:textId="77777777" w:rsidR="00912636" w:rsidRPr="00912636" w:rsidRDefault="00912636" w:rsidP="00AD1AD3">
            <w:pPr>
              <w:pStyle w:val="Normal-nospaceCharCharCharChar"/>
              <w:rPr>
                <w:rFonts w:ascii="Arial" w:hAnsi="Arial" w:cs="Arial"/>
                <w:i/>
              </w:rPr>
            </w:pPr>
          </w:p>
        </w:tc>
      </w:tr>
    </w:tbl>
    <w:p w14:paraId="62486C05" w14:textId="77777777" w:rsidR="00912636" w:rsidRDefault="00912636" w:rsidP="002616B5">
      <w:pPr>
        <w:pStyle w:val="Normal1"/>
        <w:spacing w:before="30" w:after="30"/>
        <w:ind w:left="360"/>
        <w:jc w:val="both"/>
      </w:pPr>
    </w:p>
    <w:p w14:paraId="32E82755" w14:textId="77777777" w:rsidR="006560D1" w:rsidRDefault="006560D1" w:rsidP="00E10029">
      <w:pPr>
        <w:pStyle w:val="Heading3"/>
        <w:rPr>
          <w:b/>
        </w:rPr>
      </w:pPr>
      <w:bookmarkStart w:id="43" w:name="1.1Scope;"/>
      <w:bookmarkStart w:id="44" w:name="_Toc521502748"/>
      <w:r w:rsidRPr="0035609E">
        <w:rPr>
          <w:b/>
        </w:rPr>
        <w:t>General Guidelines</w:t>
      </w:r>
      <w:bookmarkEnd w:id="44"/>
    </w:p>
    <w:p w14:paraId="4101652C" w14:textId="77777777" w:rsidR="00DB0674" w:rsidRDefault="00DB0674" w:rsidP="00821CBA">
      <w:pPr>
        <w:pStyle w:val="SBUNormalText"/>
      </w:pPr>
    </w:p>
    <w:p w14:paraId="6708E967" w14:textId="77777777" w:rsidR="00DB0674" w:rsidRDefault="00DB0674" w:rsidP="00DB0674">
      <w:pPr>
        <w:pStyle w:val="Normal1"/>
        <w:ind w:left="360"/>
        <w:jc w:val="both"/>
      </w:pPr>
      <w:r>
        <w:t>This section provides general guidelines for the understanding and implementation of the Policy Statements:</w:t>
      </w:r>
    </w:p>
    <w:p w14:paraId="4B99056E" w14:textId="77777777" w:rsidR="00006ACE" w:rsidRDefault="00006ACE" w:rsidP="00DB0674">
      <w:pPr>
        <w:pStyle w:val="Normal1"/>
        <w:ind w:left="360"/>
        <w:jc w:val="both"/>
      </w:pPr>
    </w:p>
    <w:p w14:paraId="4E22DCCB" w14:textId="37285F0A" w:rsidR="00DB0674" w:rsidRDefault="00A15ADE" w:rsidP="009B2310">
      <w:pPr>
        <w:pStyle w:val="Normal1"/>
        <w:numPr>
          <w:ilvl w:val="0"/>
          <w:numId w:val="8"/>
        </w:numPr>
        <w:spacing w:after="160"/>
        <w:ind w:hanging="360"/>
        <w:jc w:val="both"/>
        <w:pPrChange w:id="45" w:author="Neetee Pawa" w:date="2018-08-08T14:44:00Z">
          <w:pPr>
            <w:pStyle w:val="Normal1"/>
            <w:numPr>
              <w:numId w:val="9"/>
            </w:numPr>
            <w:spacing w:after="160"/>
            <w:ind w:left="1440" w:hanging="360"/>
            <w:jc w:val="both"/>
          </w:pPr>
        </w:pPrChange>
      </w:pPr>
      <w:r>
        <w:t>The p</w:t>
      </w:r>
      <w:r w:rsidR="00DB0674">
        <w:t xml:space="preserve">olicy </w:t>
      </w:r>
      <w:r w:rsidR="00F24D39">
        <w:t>outlines</w:t>
      </w:r>
      <w:r w:rsidR="00DB0674">
        <w:t xml:space="preserve"> the minimum baseline requirements for information security to be followed and implemented in scope SBU </w:t>
      </w:r>
      <w:r w:rsidR="00FA1D31">
        <w:t>operating units</w:t>
      </w:r>
      <w:r w:rsidR="00DB0674">
        <w:t>.</w:t>
      </w:r>
      <w:r w:rsidR="00D376CB">
        <w:t xml:space="preserve"> </w:t>
      </w:r>
    </w:p>
    <w:p w14:paraId="164D63ED" w14:textId="0C24D95E" w:rsidR="00DB0674" w:rsidRDefault="00DB0674" w:rsidP="009B2310">
      <w:pPr>
        <w:pStyle w:val="Normal1"/>
        <w:numPr>
          <w:ilvl w:val="0"/>
          <w:numId w:val="8"/>
        </w:numPr>
        <w:spacing w:after="160"/>
        <w:ind w:hanging="360"/>
        <w:jc w:val="both"/>
        <w:pPrChange w:id="46" w:author="Neetee Pawa" w:date="2018-08-08T14:44:00Z">
          <w:pPr>
            <w:pStyle w:val="Normal1"/>
            <w:numPr>
              <w:numId w:val="9"/>
            </w:numPr>
            <w:spacing w:after="160"/>
            <w:ind w:left="1440" w:hanging="360"/>
            <w:jc w:val="both"/>
          </w:pPr>
        </w:pPrChange>
      </w:pPr>
      <w:proofErr w:type="gramStart"/>
      <w:r>
        <w:t>In order to</w:t>
      </w:r>
      <w:proofErr w:type="gramEnd"/>
      <w:r>
        <w:t xml:space="preserve"> comply with the requirements specified in the policy, the individual SBU locations may choose to </w:t>
      </w:r>
      <w:r w:rsidR="00F24D39">
        <w:t>implement custom processes and procedures</w:t>
      </w:r>
      <w:r>
        <w:t xml:space="preserve"> to suit the </w:t>
      </w:r>
      <w:r w:rsidR="00FA1D31">
        <w:t>business and</w:t>
      </w:r>
      <w:r w:rsidR="00A15ADE">
        <w:t xml:space="preserve"> compliance</w:t>
      </w:r>
      <w:r w:rsidR="00FA1D31">
        <w:t xml:space="preserve"> </w:t>
      </w:r>
      <w:r w:rsidR="00A15ADE">
        <w:t>r</w:t>
      </w:r>
      <w:r>
        <w:t>equirement</w:t>
      </w:r>
      <w:r w:rsidR="00FA1D31">
        <w:t>s, IT environment</w:t>
      </w:r>
      <w:r>
        <w:t xml:space="preserve"> resulting in </w:t>
      </w:r>
      <w:r w:rsidR="00FA1D31">
        <w:t>processes/ procedures specific to individual operating unit</w:t>
      </w:r>
      <w:r>
        <w:t>.</w:t>
      </w:r>
    </w:p>
    <w:p w14:paraId="55D42F1C" w14:textId="5CD8B25D" w:rsidR="00DB0674" w:rsidRDefault="00FA1D31" w:rsidP="009B2310">
      <w:pPr>
        <w:pStyle w:val="Normal1"/>
        <w:numPr>
          <w:ilvl w:val="0"/>
          <w:numId w:val="8"/>
        </w:numPr>
        <w:spacing w:after="160"/>
        <w:ind w:hanging="360"/>
        <w:jc w:val="both"/>
        <w:pPrChange w:id="47" w:author="Neetee Pawa" w:date="2018-08-08T14:44:00Z">
          <w:pPr>
            <w:pStyle w:val="Normal1"/>
            <w:numPr>
              <w:numId w:val="9"/>
            </w:numPr>
            <w:spacing w:after="160"/>
            <w:ind w:left="1440" w:hanging="360"/>
            <w:jc w:val="both"/>
          </w:pPr>
        </w:pPrChange>
      </w:pPr>
      <w:r>
        <w:lastRenderedPageBreak/>
        <w:t xml:space="preserve">If the customer, regulatory, legal or security compliance requirements </w:t>
      </w:r>
      <w:r w:rsidR="00DB0674">
        <w:t xml:space="preserve">of a specific SBU location has a conflict or has higher degree of requirements than the requirements under this Policy, then the </w:t>
      </w:r>
      <w:r>
        <w:t>specific</w:t>
      </w:r>
      <w:r w:rsidR="00DB0674">
        <w:t xml:space="preserve"> requirements will supersede these Policy Statements</w:t>
      </w:r>
      <w:r w:rsidR="00706B20">
        <w:t xml:space="preserve"> (e.g. US </w:t>
      </w:r>
      <w:r w:rsidR="00706B20" w:rsidRPr="00706B20">
        <w:t>Federal Financial Institutions Examination Council</w:t>
      </w:r>
      <w:r w:rsidR="00706B20">
        <w:t xml:space="preserve"> – FFIEC or General Data Protection Regulation - GDPR)</w:t>
      </w:r>
      <w:r w:rsidR="00DB0674">
        <w:t>.</w:t>
      </w:r>
      <w:r w:rsidR="001443D6">
        <w:t xml:space="preserve"> Where the </w:t>
      </w:r>
      <w:r w:rsidR="00706B20">
        <w:t>discrepancy</w:t>
      </w:r>
      <w:r w:rsidR="001443D6">
        <w:t xml:space="preserve"> creates a lower level of security then a deviation must be raised with the Business Unit Information Security Officer (BISO)</w:t>
      </w:r>
    </w:p>
    <w:p w14:paraId="77E08B88" w14:textId="13F2B99E" w:rsidR="00DB0674" w:rsidRDefault="00DB0674" w:rsidP="009B2310">
      <w:pPr>
        <w:pStyle w:val="Normal1"/>
        <w:numPr>
          <w:ilvl w:val="0"/>
          <w:numId w:val="8"/>
        </w:numPr>
        <w:spacing w:after="160"/>
        <w:ind w:hanging="360"/>
        <w:jc w:val="both"/>
        <w:pPrChange w:id="48" w:author="Neetee Pawa" w:date="2018-08-08T14:44:00Z">
          <w:pPr>
            <w:pStyle w:val="Normal1"/>
            <w:numPr>
              <w:numId w:val="9"/>
            </w:numPr>
            <w:spacing w:after="160"/>
            <w:ind w:left="1440" w:hanging="360"/>
            <w:jc w:val="both"/>
          </w:pPr>
        </w:pPrChange>
      </w:pPr>
      <w:r>
        <w:t xml:space="preserve">The Policy Statements </w:t>
      </w:r>
      <w:r w:rsidR="001443D6">
        <w:t>are</w:t>
      </w:r>
      <w:r>
        <w:t xml:space="preserve"> mandatory requirements</w:t>
      </w:r>
      <w:r w:rsidR="001443D6">
        <w:t xml:space="preserve"> and factored in to any technical or operational requirements</w:t>
      </w:r>
      <w:r>
        <w:t xml:space="preserve">. To indicate additional controls that are applicable, certain clauses of the Policy Statements </w:t>
      </w:r>
      <w:r w:rsidR="001443D6">
        <w:t>are</w:t>
      </w:r>
      <w:r>
        <w:t xml:space="preserve"> phrased to include ‘as/wherever applicable’ or ‘as per technical feasibility’. SBU users are recommended to consider such controls through business/technical feasibility analysis for </w:t>
      </w:r>
      <w:proofErr w:type="gramStart"/>
      <w:r>
        <w:t>their</w:t>
      </w:r>
      <w:proofErr w:type="gramEnd"/>
      <w:r>
        <w:t xml:space="preserve"> in-scope systems.</w:t>
      </w:r>
    </w:p>
    <w:p w14:paraId="1C308E71" w14:textId="76EDA27D" w:rsidR="00DB0674" w:rsidRDefault="00DB0674" w:rsidP="009B2310">
      <w:pPr>
        <w:pStyle w:val="Normal1"/>
        <w:numPr>
          <w:ilvl w:val="0"/>
          <w:numId w:val="8"/>
        </w:numPr>
        <w:spacing w:after="160"/>
        <w:ind w:hanging="360"/>
        <w:jc w:val="both"/>
        <w:pPrChange w:id="49" w:author="Neetee Pawa" w:date="2018-08-08T14:44:00Z">
          <w:pPr>
            <w:pStyle w:val="Normal1"/>
            <w:numPr>
              <w:numId w:val="9"/>
            </w:numPr>
            <w:spacing w:after="160"/>
            <w:ind w:left="1440" w:hanging="360"/>
            <w:jc w:val="both"/>
          </w:pPr>
        </w:pPrChange>
      </w:pPr>
      <w:r>
        <w:t xml:space="preserve">This Policy is applicable to all users of the systems covered under the Scope of this Policy. </w:t>
      </w:r>
      <w:r w:rsidR="001443D6">
        <w:t xml:space="preserve">Where appropriate distinction may be made for privileged (e.g. root / administrator) and non-privileged users or all users. </w:t>
      </w:r>
      <w:r>
        <w:t>The Policy can be referred to and enforced by the respective IT Security</w:t>
      </w:r>
      <w:r w:rsidR="001443D6">
        <w:t xml:space="preserve"> and Compliance</w:t>
      </w:r>
      <w:r>
        <w:t xml:space="preserve"> Teams.   </w:t>
      </w:r>
    </w:p>
    <w:p w14:paraId="0DEB1398" w14:textId="77777777" w:rsidR="00DB0674" w:rsidRDefault="00DB0674" w:rsidP="009B2310">
      <w:pPr>
        <w:pStyle w:val="Normal1"/>
        <w:numPr>
          <w:ilvl w:val="0"/>
          <w:numId w:val="8"/>
        </w:numPr>
        <w:spacing w:after="160"/>
        <w:ind w:hanging="360"/>
        <w:jc w:val="both"/>
        <w:pPrChange w:id="50" w:author="Neetee Pawa" w:date="2018-08-08T14:44:00Z">
          <w:pPr>
            <w:pStyle w:val="Normal1"/>
            <w:numPr>
              <w:numId w:val="9"/>
            </w:numPr>
            <w:spacing w:after="160"/>
            <w:ind w:left="1440" w:hanging="360"/>
            <w:jc w:val="both"/>
          </w:pPr>
        </w:pPrChange>
      </w:pPr>
      <w:r>
        <w:t xml:space="preserve">The ‘Associated Processes and Guidelines’ Section of the Policy enlists the recommended processes which may be documented to assist in the implementation of the Policy. </w:t>
      </w:r>
    </w:p>
    <w:p w14:paraId="301A73D9" w14:textId="25419348" w:rsidR="00DB0674" w:rsidRDefault="00DB0674" w:rsidP="009B2310">
      <w:pPr>
        <w:pStyle w:val="Normal1"/>
        <w:numPr>
          <w:ilvl w:val="0"/>
          <w:numId w:val="8"/>
        </w:numPr>
        <w:spacing w:after="160"/>
        <w:ind w:hanging="360"/>
        <w:jc w:val="both"/>
        <w:pPrChange w:id="51" w:author="Neetee Pawa" w:date="2018-08-08T14:44:00Z">
          <w:pPr>
            <w:pStyle w:val="Normal1"/>
            <w:numPr>
              <w:numId w:val="9"/>
            </w:numPr>
            <w:spacing w:after="160"/>
            <w:ind w:left="1440" w:hanging="360"/>
            <w:jc w:val="both"/>
          </w:pPr>
        </w:pPrChange>
      </w:pPr>
      <w:r>
        <w:t>The ‘Roles and Responsibilities’ Section provides only indicative list of roles and responsibilities. The</w:t>
      </w:r>
      <w:r w:rsidR="001443D6">
        <w:t xml:space="preserve"> specific assignment of the role or </w:t>
      </w:r>
      <w:r w:rsidR="00A04245">
        <w:t>responsibility may</w:t>
      </w:r>
      <w:r>
        <w:t xml:space="preserve"> vary depending on </w:t>
      </w:r>
      <w:r w:rsidR="001443D6">
        <w:t xml:space="preserve">the </w:t>
      </w:r>
      <w:r w:rsidR="00FA1D31">
        <w:t>Operating</w:t>
      </w:r>
      <w:r>
        <w:t xml:space="preserve"> team's organization structure.</w:t>
      </w:r>
    </w:p>
    <w:p w14:paraId="1299C43A" w14:textId="77777777" w:rsidR="00DB0674" w:rsidRPr="00DB0674" w:rsidRDefault="00DB0674" w:rsidP="00DB0674"/>
    <w:p w14:paraId="6BE618E1" w14:textId="77777777" w:rsidR="00E10029" w:rsidRDefault="00E10029" w:rsidP="00E10029">
      <w:pPr>
        <w:pStyle w:val="Heading3"/>
        <w:rPr>
          <w:b/>
        </w:rPr>
      </w:pPr>
      <w:bookmarkStart w:id="52" w:name="_Scope_and_Applicability"/>
      <w:bookmarkStart w:id="53" w:name="_Toc521502749"/>
      <w:bookmarkEnd w:id="52"/>
      <w:r w:rsidRPr="006560D1">
        <w:rPr>
          <w:b/>
        </w:rPr>
        <w:lastRenderedPageBreak/>
        <w:t>Scope</w:t>
      </w:r>
      <w:r w:rsidR="00A83460">
        <w:rPr>
          <w:b/>
        </w:rPr>
        <w:t xml:space="preserve"> and Applicability</w:t>
      </w:r>
      <w:bookmarkEnd w:id="53"/>
      <w:r w:rsidRPr="006560D1">
        <w:rPr>
          <w:b/>
        </w:rPr>
        <w:t xml:space="preserve"> </w:t>
      </w:r>
    </w:p>
    <w:p w14:paraId="6C938059" w14:textId="3A6FAA0D" w:rsidR="0017098F" w:rsidRDefault="00CB08A5">
      <w:pPr>
        <w:ind w:left="360"/>
      </w:pPr>
      <w:r>
        <w:rPr>
          <w:noProof/>
        </w:rPr>
        <w:t xml:space="preserve">SIG is applicable to the following Security BU </w:t>
      </w:r>
      <w:commentRangeStart w:id="54"/>
      <w:r>
        <w:rPr>
          <w:noProof/>
        </w:rPr>
        <w:t xml:space="preserve">operating units for IT elements covered hereafter. </w:t>
      </w:r>
      <w:r w:rsidR="0017098F" w:rsidRPr="0017098F">
        <w:rPr>
          <w:noProof/>
        </w:rPr>
        <w:t xml:space="preserve"> </w:t>
      </w:r>
      <w:r w:rsidR="00DF2749" w:rsidRPr="00DF2749">
        <w:rPr>
          <w:noProof/>
          <w:color w:val="FF0000"/>
        </w:rPr>
        <w:t xml:space="preserve"> </w:t>
      </w:r>
      <w:commentRangeEnd w:id="54"/>
      <w:r w:rsidR="00684A06">
        <w:rPr>
          <w:rStyle w:val="CommentReference"/>
          <w:rFonts w:ascii="Times New Roman" w:hAnsi="Times New Roman"/>
          <w:spacing w:val="0"/>
        </w:rPr>
        <w:commentReference w:id="54"/>
      </w:r>
      <w:r w:rsidR="0017098F">
        <w:rPr>
          <w:noProof/>
        </w:rPr>
        <w:drawing>
          <wp:inline distT="0" distB="0" distL="0" distR="0" wp14:anchorId="2F6A3DCB" wp14:editId="1233605E">
            <wp:extent cx="6057900" cy="4089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57900" cy="4089400"/>
                    </a:xfrm>
                    <a:prstGeom prst="rect">
                      <a:avLst/>
                    </a:prstGeom>
                    <a:noFill/>
                  </pic:spPr>
                </pic:pic>
              </a:graphicData>
            </a:graphic>
          </wp:inline>
        </w:drawing>
      </w:r>
    </w:p>
    <w:p w14:paraId="4DDBEF00" w14:textId="77777777" w:rsidR="0017098F" w:rsidRPr="0017098F" w:rsidRDefault="0017098F" w:rsidP="0017098F"/>
    <w:bookmarkEnd w:id="43"/>
    <w:p w14:paraId="791774B0" w14:textId="77777777" w:rsidR="002616B5" w:rsidRDefault="002616B5" w:rsidP="002616B5">
      <w:pPr>
        <w:pStyle w:val="Normal1"/>
        <w:ind w:left="360"/>
        <w:jc w:val="both"/>
      </w:pPr>
      <w:r>
        <w:t xml:space="preserve">The scope of </w:t>
      </w:r>
      <w:r w:rsidR="00E10029">
        <w:t>SIG</w:t>
      </w:r>
      <w:r>
        <w:t xml:space="preserve"> policy implementation has been categorized into three major areas as narrated below:</w:t>
      </w:r>
    </w:p>
    <w:p w14:paraId="2CE3CD6E" w14:textId="77777777" w:rsidR="002616B5" w:rsidRDefault="002616B5" w:rsidP="009B2310">
      <w:pPr>
        <w:pStyle w:val="Normal1"/>
        <w:numPr>
          <w:ilvl w:val="0"/>
          <w:numId w:val="11"/>
        </w:numPr>
        <w:jc w:val="both"/>
        <w:pPrChange w:id="55" w:author="Neetee Pawa" w:date="2018-08-08T14:44:00Z">
          <w:pPr>
            <w:pStyle w:val="Normal1"/>
            <w:numPr>
              <w:numId w:val="12"/>
            </w:numPr>
            <w:ind w:left="1440" w:hanging="360"/>
            <w:jc w:val="both"/>
          </w:pPr>
        </w:pPrChange>
      </w:pPr>
      <w:r>
        <w:t>Systems Scope</w:t>
      </w:r>
    </w:p>
    <w:p w14:paraId="2B2C261E" w14:textId="77777777" w:rsidR="002616B5" w:rsidRDefault="002616B5" w:rsidP="009B2310">
      <w:pPr>
        <w:pStyle w:val="Normal1"/>
        <w:numPr>
          <w:ilvl w:val="0"/>
          <w:numId w:val="11"/>
        </w:numPr>
        <w:jc w:val="both"/>
        <w:pPrChange w:id="56" w:author="Neetee Pawa" w:date="2018-08-08T14:44:00Z">
          <w:pPr>
            <w:pStyle w:val="Normal1"/>
            <w:numPr>
              <w:numId w:val="12"/>
            </w:numPr>
            <w:ind w:left="1440" w:hanging="360"/>
            <w:jc w:val="both"/>
          </w:pPr>
        </w:pPrChange>
      </w:pPr>
      <w:r>
        <w:t>Process Scope</w:t>
      </w:r>
    </w:p>
    <w:p w14:paraId="10FC85C5" w14:textId="77777777" w:rsidR="00821CBA" w:rsidRDefault="00821CBA" w:rsidP="009B2310">
      <w:pPr>
        <w:pStyle w:val="Normal1"/>
        <w:numPr>
          <w:ilvl w:val="0"/>
          <w:numId w:val="11"/>
        </w:numPr>
        <w:jc w:val="both"/>
        <w:pPrChange w:id="57" w:author="Neetee Pawa" w:date="2018-08-08T14:44:00Z">
          <w:pPr>
            <w:pStyle w:val="Normal1"/>
            <w:numPr>
              <w:numId w:val="12"/>
            </w:numPr>
            <w:ind w:left="1440" w:hanging="360"/>
            <w:jc w:val="both"/>
          </w:pPr>
        </w:pPrChange>
      </w:pPr>
      <w:r>
        <w:t>Location Scope</w:t>
      </w:r>
    </w:p>
    <w:p w14:paraId="3461D779" w14:textId="77777777" w:rsidR="00821CBA" w:rsidRDefault="00821CBA" w:rsidP="00821CBA">
      <w:pPr>
        <w:pStyle w:val="Normal1"/>
        <w:ind w:left="1080"/>
        <w:jc w:val="both"/>
      </w:pPr>
    </w:p>
    <w:p w14:paraId="48B1EF98" w14:textId="77777777" w:rsidR="005F3DF9" w:rsidRPr="00821CBA" w:rsidRDefault="002616B5" w:rsidP="009B2310">
      <w:pPr>
        <w:pStyle w:val="Normal1"/>
        <w:numPr>
          <w:ilvl w:val="0"/>
          <w:numId w:val="13"/>
        </w:numPr>
        <w:jc w:val="both"/>
        <w:pPrChange w:id="58" w:author="Neetee Pawa" w:date="2018-08-08T14:44:00Z">
          <w:pPr>
            <w:pStyle w:val="Normal1"/>
            <w:numPr>
              <w:numId w:val="15"/>
            </w:numPr>
            <w:ind w:left="360" w:hanging="360"/>
            <w:jc w:val="both"/>
          </w:pPr>
        </w:pPrChange>
      </w:pPr>
      <w:r w:rsidRPr="00821CBA">
        <w:rPr>
          <w:b/>
          <w:color w:val="auto"/>
        </w:rPr>
        <w:t xml:space="preserve">System Scope </w:t>
      </w:r>
      <w:r w:rsidRPr="00821CBA">
        <w:rPr>
          <w:b/>
          <w:color w:val="2E74B5"/>
        </w:rPr>
        <w:t>-</w:t>
      </w:r>
      <w:r w:rsidRPr="00821CBA">
        <w:rPr>
          <w:color w:val="2E74B5"/>
        </w:rPr>
        <w:t xml:space="preserve"> </w:t>
      </w:r>
      <w:r w:rsidR="005F3DF9">
        <w:t>The following systems supporting seamless operations of SBU business are included in the scope. ISG will address high level security requirements for the following systems:</w:t>
      </w:r>
    </w:p>
    <w:p w14:paraId="329B96B1" w14:textId="77777777" w:rsidR="005F3DF9" w:rsidRDefault="005F3DF9" w:rsidP="009B2310">
      <w:pPr>
        <w:numPr>
          <w:ilvl w:val="0"/>
          <w:numId w:val="10"/>
        </w:numPr>
        <w:spacing w:after="0" w:line="360" w:lineRule="auto"/>
        <w:jc w:val="both"/>
        <w:pPrChange w:id="59" w:author="Neetee Pawa" w:date="2018-08-08T14:44:00Z">
          <w:pPr>
            <w:numPr>
              <w:numId w:val="11"/>
            </w:numPr>
            <w:spacing w:after="0" w:line="360" w:lineRule="auto"/>
            <w:ind w:hanging="360"/>
            <w:jc w:val="both"/>
          </w:pPr>
        </w:pPrChange>
      </w:pPr>
      <w:r w:rsidRPr="00BF4648">
        <w:t>Network devices</w:t>
      </w:r>
      <w:r>
        <w:t xml:space="preserve"> (routers, firewalls, switches, IDS / IPS etc.)</w:t>
      </w:r>
    </w:p>
    <w:p w14:paraId="285184A4" w14:textId="77777777" w:rsidR="005F3DF9" w:rsidRDefault="005F3DF9" w:rsidP="009B2310">
      <w:pPr>
        <w:numPr>
          <w:ilvl w:val="0"/>
          <w:numId w:val="10"/>
        </w:numPr>
        <w:spacing w:after="0" w:line="360" w:lineRule="auto"/>
        <w:jc w:val="both"/>
        <w:pPrChange w:id="60" w:author="Neetee Pawa" w:date="2018-08-08T14:44:00Z">
          <w:pPr>
            <w:numPr>
              <w:numId w:val="11"/>
            </w:numPr>
            <w:spacing w:after="0" w:line="360" w:lineRule="auto"/>
            <w:ind w:hanging="360"/>
            <w:jc w:val="both"/>
          </w:pPr>
        </w:pPrChange>
      </w:pPr>
      <w:r>
        <w:t>Business Applications</w:t>
      </w:r>
    </w:p>
    <w:p w14:paraId="07446983" w14:textId="77777777" w:rsidR="005F3DF9" w:rsidRDefault="005F3DF9" w:rsidP="009B2310">
      <w:pPr>
        <w:numPr>
          <w:ilvl w:val="0"/>
          <w:numId w:val="10"/>
        </w:numPr>
        <w:spacing w:after="0" w:line="360" w:lineRule="auto"/>
        <w:jc w:val="both"/>
        <w:pPrChange w:id="61" w:author="Neetee Pawa" w:date="2018-08-08T14:44:00Z">
          <w:pPr>
            <w:numPr>
              <w:numId w:val="11"/>
            </w:numPr>
            <w:spacing w:after="0" w:line="360" w:lineRule="auto"/>
            <w:ind w:hanging="360"/>
            <w:jc w:val="both"/>
          </w:pPr>
        </w:pPrChange>
      </w:pPr>
      <w:r>
        <w:t>Servers</w:t>
      </w:r>
    </w:p>
    <w:p w14:paraId="756B0B18" w14:textId="77777777" w:rsidR="005F3DF9" w:rsidRDefault="005F3DF9" w:rsidP="009B2310">
      <w:pPr>
        <w:numPr>
          <w:ilvl w:val="0"/>
          <w:numId w:val="10"/>
        </w:numPr>
        <w:spacing w:after="0" w:line="360" w:lineRule="auto"/>
        <w:jc w:val="both"/>
        <w:pPrChange w:id="62" w:author="Neetee Pawa" w:date="2018-08-08T14:44:00Z">
          <w:pPr>
            <w:numPr>
              <w:numId w:val="11"/>
            </w:numPr>
            <w:spacing w:after="0" w:line="360" w:lineRule="auto"/>
            <w:ind w:hanging="360"/>
            <w:jc w:val="both"/>
          </w:pPr>
        </w:pPrChange>
      </w:pPr>
      <w:r>
        <w:t>Databases</w:t>
      </w:r>
    </w:p>
    <w:p w14:paraId="45869F00" w14:textId="77777777" w:rsidR="005F3DF9" w:rsidRDefault="005F3DF9" w:rsidP="009B2310">
      <w:pPr>
        <w:numPr>
          <w:ilvl w:val="0"/>
          <w:numId w:val="10"/>
        </w:numPr>
        <w:spacing w:after="0" w:line="360" w:lineRule="auto"/>
        <w:jc w:val="both"/>
        <w:pPrChange w:id="63" w:author="Neetee Pawa" w:date="2018-08-08T14:44:00Z">
          <w:pPr>
            <w:numPr>
              <w:numId w:val="11"/>
            </w:numPr>
            <w:spacing w:after="0" w:line="360" w:lineRule="auto"/>
            <w:ind w:hanging="360"/>
            <w:jc w:val="both"/>
          </w:pPr>
        </w:pPrChange>
      </w:pPr>
      <w:r>
        <w:t>Middleware</w:t>
      </w:r>
    </w:p>
    <w:p w14:paraId="3E3ED00F" w14:textId="77777777" w:rsidR="005F3DF9" w:rsidRDefault="005F3DF9" w:rsidP="009B2310">
      <w:pPr>
        <w:numPr>
          <w:ilvl w:val="0"/>
          <w:numId w:val="10"/>
        </w:numPr>
        <w:spacing w:after="0" w:line="360" w:lineRule="auto"/>
        <w:jc w:val="both"/>
        <w:pPrChange w:id="64" w:author="Neetee Pawa" w:date="2018-08-08T14:44:00Z">
          <w:pPr>
            <w:numPr>
              <w:numId w:val="11"/>
            </w:numPr>
            <w:spacing w:after="0" w:line="360" w:lineRule="auto"/>
            <w:ind w:hanging="360"/>
            <w:jc w:val="both"/>
          </w:pPr>
        </w:pPrChange>
      </w:pPr>
      <w:r>
        <w:t>Operating systems</w:t>
      </w:r>
    </w:p>
    <w:p w14:paraId="4A3F53E8" w14:textId="77777777" w:rsidR="005F3DF9" w:rsidRDefault="005F3DF9" w:rsidP="009B2310">
      <w:pPr>
        <w:numPr>
          <w:ilvl w:val="0"/>
          <w:numId w:val="10"/>
        </w:numPr>
        <w:spacing w:after="0" w:line="360" w:lineRule="auto"/>
        <w:jc w:val="both"/>
        <w:pPrChange w:id="65" w:author="Neetee Pawa" w:date="2018-08-08T14:44:00Z">
          <w:pPr>
            <w:numPr>
              <w:numId w:val="11"/>
            </w:numPr>
            <w:spacing w:after="0" w:line="360" w:lineRule="auto"/>
            <w:ind w:hanging="360"/>
            <w:jc w:val="both"/>
          </w:pPr>
        </w:pPrChange>
      </w:pPr>
      <w:r>
        <w:lastRenderedPageBreak/>
        <w:t>Emerging technologies such as mobile and collaborative platforms</w:t>
      </w:r>
    </w:p>
    <w:p w14:paraId="0E43AD9C" w14:textId="77777777" w:rsidR="005F3DF9" w:rsidRDefault="00335135" w:rsidP="009B2310">
      <w:pPr>
        <w:numPr>
          <w:ilvl w:val="0"/>
          <w:numId w:val="10"/>
        </w:numPr>
        <w:spacing w:after="0" w:line="360" w:lineRule="auto"/>
        <w:jc w:val="both"/>
        <w:pPrChange w:id="66" w:author="Neetee Pawa" w:date="2018-08-08T14:44:00Z">
          <w:pPr>
            <w:numPr>
              <w:numId w:val="11"/>
            </w:numPr>
            <w:spacing w:after="0" w:line="360" w:lineRule="auto"/>
            <w:ind w:hanging="360"/>
            <w:jc w:val="both"/>
          </w:pPr>
        </w:pPrChange>
      </w:pPr>
      <w:r>
        <w:t xml:space="preserve">Cloud </w:t>
      </w:r>
      <w:r w:rsidR="00F43EF2">
        <w:t xml:space="preserve">computing </w:t>
      </w:r>
      <w:r>
        <w:t>Environment.</w:t>
      </w:r>
    </w:p>
    <w:p w14:paraId="603ADFB0" w14:textId="77777777" w:rsidR="00A438FC" w:rsidRDefault="00EF0535" w:rsidP="009B2310">
      <w:pPr>
        <w:numPr>
          <w:ilvl w:val="0"/>
          <w:numId w:val="10"/>
        </w:numPr>
        <w:spacing w:after="0" w:line="360" w:lineRule="auto"/>
        <w:jc w:val="both"/>
        <w:pPrChange w:id="67" w:author="Neetee Pawa" w:date="2018-08-08T14:44:00Z">
          <w:pPr>
            <w:numPr>
              <w:numId w:val="11"/>
            </w:numPr>
            <w:spacing w:after="0" w:line="360" w:lineRule="auto"/>
            <w:ind w:hanging="360"/>
            <w:jc w:val="both"/>
          </w:pPr>
        </w:pPrChange>
      </w:pPr>
      <w:r w:rsidRPr="00335135">
        <w:t xml:space="preserve">Virtual </w:t>
      </w:r>
      <w:r w:rsidR="00F56816" w:rsidRPr="00335135">
        <w:t>Machines</w:t>
      </w:r>
    </w:p>
    <w:p w14:paraId="7D6B3F0E" w14:textId="45D89CF8" w:rsidR="007C6BB2" w:rsidRDefault="00A438FC" w:rsidP="009B2310">
      <w:pPr>
        <w:numPr>
          <w:ilvl w:val="0"/>
          <w:numId w:val="10"/>
        </w:numPr>
        <w:spacing w:after="0" w:line="360" w:lineRule="auto"/>
        <w:jc w:val="both"/>
        <w:pPrChange w:id="68" w:author="Neetee Pawa" w:date="2018-08-08T14:44:00Z">
          <w:pPr>
            <w:numPr>
              <w:numId w:val="11"/>
            </w:numPr>
            <w:spacing w:after="0" w:line="360" w:lineRule="auto"/>
            <w:ind w:hanging="360"/>
            <w:jc w:val="both"/>
          </w:pPr>
        </w:pPrChange>
      </w:pPr>
      <w:r>
        <w:t>Containers</w:t>
      </w:r>
      <w:r w:rsidR="00F56816" w:rsidRPr="00335135">
        <w:t xml:space="preserve">  </w:t>
      </w:r>
    </w:p>
    <w:p w14:paraId="4630DCB4" w14:textId="77777777" w:rsidR="007C6BB2" w:rsidRDefault="007C6BB2" w:rsidP="007C6BB2">
      <w:pPr>
        <w:spacing w:after="0" w:line="360" w:lineRule="auto"/>
        <w:ind w:left="1440"/>
        <w:jc w:val="both"/>
      </w:pPr>
    </w:p>
    <w:p w14:paraId="384D5819" w14:textId="054BC0D2" w:rsidR="00887510" w:rsidRPr="007C6BB2" w:rsidRDefault="002616B5" w:rsidP="009B2310">
      <w:pPr>
        <w:pStyle w:val="ListParagraph"/>
        <w:numPr>
          <w:ilvl w:val="0"/>
          <w:numId w:val="13"/>
        </w:numPr>
        <w:spacing w:after="0" w:line="360" w:lineRule="auto"/>
        <w:jc w:val="both"/>
        <w:pPrChange w:id="69" w:author="Neetee Pawa" w:date="2018-08-08T14:44:00Z">
          <w:pPr>
            <w:pStyle w:val="ListParagraph"/>
            <w:numPr>
              <w:numId w:val="15"/>
            </w:numPr>
            <w:spacing w:after="0" w:line="360" w:lineRule="auto"/>
            <w:ind w:left="360" w:hanging="360"/>
            <w:jc w:val="both"/>
          </w:pPr>
        </w:pPrChange>
      </w:pPr>
      <w:r w:rsidRPr="007C6BB2">
        <w:rPr>
          <w:b/>
        </w:rPr>
        <w:t>Process Scope</w:t>
      </w:r>
      <w:r w:rsidR="00887510" w:rsidRPr="00821CBA">
        <w:t xml:space="preserve"> </w:t>
      </w:r>
      <w:r w:rsidR="00C64778">
        <w:t>-</w:t>
      </w:r>
      <w:r w:rsidR="00887510" w:rsidRPr="007C6BB2">
        <w:rPr>
          <w:sz w:val="22"/>
        </w:rPr>
        <w:t xml:space="preserve"> </w:t>
      </w:r>
      <w:r w:rsidR="005F3DF9" w:rsidRPr="007C6BB2">
        <w:rPr>
          <w:sz w:val="22"/>
        </w:rPr>
        <w:t>I</w:t>
      </w:r>
      <w:r w:rsidR="005F3DF9" w:rsidRPr="00C64778">
        <w:t>T</w:t>
      </w:r>
      <w:r w:rsidR="005F3DF9" w:rsidRPr="00821CBA">
        <w:t xml:space="preserve"> p</w:t>
      </w:r>
      <w:r w:rsidR="00887510" w:rsidRPr="00821CBA">
        <w:t>rocesses</w:t>
      </w:r>
      <w:r w:rsidR="00887510">
        <w:t xml:space="preserve"> enabling the business automation facilitated by IT Infrastructure. The major IT processes within scope are:</w:t>
      </w:r>
    </w:p>
    <w:p w14:paraId="781D3B9D" w14:textId="77777777" w:rsidR="00887510" w:rsidRPr="00821CBA" w:rsidRDefault="00887510" w:rsidP="009B2310">
      <w:pPr>
        <w:numPr>
          <w:ilvl w:val="0"/>
          <w:numId w:val="9"/>
        </w:numPr>
        <w:spacing w:after="0" w:line="360" w:lineRule="auto"/>
        <w:jc w:val="both"/>
        <w:pPrChange w:id="70" w:author="Neetee Pawa" w:date="2018-08-08T14:44:00Z">
          <w:pPr>
            <w:numPr>
              <w:numId w:val="10"/>
            </w:numPr>
            <w:spacing w:after="0" w:line="360" w:lineRule="auto"/>
            <w:ind w:left="1440" w:hanging="360"/>
            <w:jc w:val="both"/>
          </w:pPr>
        </w:pPrChange>
      </w:pPr>
      <w:r w:rsidRPr="00821CBA">
        <w:rPr>
          <w:i/>
        </w:rPr>
        <w:t>Network Management</w:t>
      </w:r>
      <w:r w:rsidRPr="00821CBA">
        <w:t xml:space="preserve"> – includes processes for operation, administration, maintenance and provisioning of the network components.</w:t>
      </w:r>
    </w:p>
    <w:p w14:paraId="3D1F1D6A" w14:textId="77777777" w:rsidR="00887510" w:rsidRPr="00821CBA" w:rsidRDefault="00887510" w:rsidP="009B2310">
      <w:pPr>
        <w:numPr>
          <w:ilvl w:val="0"/>
          <w:numId w:val="9"/>
        </w:numPr>
        <w:spacing w:after="0" w:line="360" w:lineRule="auto"/>
        <w:jc w:val="both"/>
        <w:pPrChange w:id="71" w:author="Neetee Pawa" w:date="2018-08-08T14:44:00Z">
          <w:pPr>
            <w:numPr>
              <w:numId w:val="10"/>
            </w:numPr>
            <w:spacing w:after="0" w:line="360" w:lineRule="auto"/>
            <w:ind w:left="1440" w:hanging="360"/>
            <w:jc w:val="both"/>
          </w:pPr>
        </w:pPrChange>
      </w:pPr>
      <w:r w:rsidRPr="00821CBA">
        <w:rPr>
          <w:i/>
        </w:rPr>
        <w:t>Server Management</w:t>
      </w:r>
      <w:r w:rsidRPr="00821CBA">
        <w:t xml:space="preserve"> – includes processes for configuring, managing and administering the components within the servers.</w:t>
      </w:r>
    </w:p>
    <w:p w14:paraId="5EF365B1" w14:textId="77777777" w:rsidR="00831258" w:rsidRPr="00821CBA" w:rsidRDefault="00887510" w:rsidP="009B2310">
      <w:pPr>
        <w:numPr>
          <w:ilvl w:val="0"/>
          <w:numId w:val="9"/>
        </w:numPr>
        <w:spacing w:after="0" w:line="360" w:lineRule="auto"/>
        <w:jc w:val="both"/>
        <w:pPrChange w:id="72" w:author="Neetee Pawa" w:date="2018-08-08T14:44:00Z">
          <w:pPr>
            <w:numPr>
              <w:numId w:val="10"/>
            </w:numPr>
            <w:spacing w:after="0" w:line="360" w:lineRule="auto"/>
            <w:ind w:left="1440" w:hanging="360"/>
            <w:jc w:val="both"/>
          </w:pPr>
        </w:pPrChange>
      </w:pPr>
      <w:r w:rsidRPr="00821CBA">
        <w:rPr>
          <w:i/>
        </w:rPr>
        <w:t>Database Management</w:t>
      </w:r>
      <w:r w:rsidRPr="00821CBA">
        <w:t xml:space="preserve"> – includes processes for creating and managing databases.</w:t>
      </w:r>
    </w:p>
    <w:p w14:paraId="7371A0C7" w14:textId="77777777" w:rsidR="002616B5" w:rsidRPr="00821CBA" w:rsidRDefault="00887510" w:rsidP="009B2310">
      <w:pPr>
        <w:numPr>
          <w:ilvl w:val="0"/>
          <w:numId w:val="9"/>
        </w:numPr>
        <w:spacing w:after="0" w:line="360" w:lineRule="auto"/>
        <w:jc w:val="both"/>
        <w:pPrChange w:id="73" w:author="Neetee Pawa" w:date="2018-08-08T14:44:00Z">
          <w:pPr>
            <w:numPr>
              <w:numId w:val="10"/>
            </w:numPr>
            <w:spacing w:after="0" w:line="360" w:lineRule="auto"/>
            <w:ind w:left="1440" w:hanging="360"/>
            <w:jc w:val="both"/>
          </w:pPr>
        </w:pPrChange>
      </w:pPr>
      <w:r w:rsidRPr="00821CBA">
        <w:rPr>
          <w:i/>
        </w:rPr>
        <w:t>Application Management</w:t>
      </w:r>
      <w:r w:rsidRPr="00821CBA">
        <w:t xml:space="preserve"> – includes processes for managing the operation, maintenance, versioning and upgrading of an application throughout its lifecycle</w:t>
      </w:r>
      <w:r w:rsidR="002616B5" w:rsidRPr="00821CBA">
        <w:t>.</w:t>
      </w:r>
    </w:p>
    <w:p w14:paraId="0FB78278" w14:textId="77777777" w:rsidR="002616B5" w:rsidRDefault="002616B5" w:rsidP="002616B5">
      <w:pPr>
        <w:pStyle w:val="Normal1"/>
        <w:ind w:left="720"/>
        <w:jc w:val="both"/>
      </w:pPr>
    </w:p>
    <w:p w14:paraId="6E820213" w14:textId="4A8EBADD" w:rsidR="002616B5" w:rsidRDefault="002616B5" w:rsidP="009B2310">
      <w:pPr>
        <w:pStyle w:val="Normal1"/>
        <w:numPr>
          <w:ilvl w:val="0"/>
          <w:numId w:val="13"/>
        </w:numPr>
        <w:jc w:val="both"/>
        <w:pPrChange w:id="74" w:author="Neetee Pawa" w:date="2018-08-08T14:44:00Z">
          <w:pPr>
            <w:pStyle w:val="Normal1"/>
            <w:numPr>
              <w:numId w:val="15"/>
            </w:numPr>
            <w:ind w:left="360" w:hanging="360"/>
            <w:jc w:val="both"/>
          </w:pPr>
        </w:pPrChange>
      </w:pPr>
      <w:r w:rsidRPr="00887373">
        <w:rPr>
          <w:rFonts w:eastAsia="Times New Roman" w:cs="Times New Roman"/>
          <w:b/>
          <w:color w:val="auto"/>
          <w:spacing w:val="-5"/>
        </w:rPr>
        <w:t>Location Scope</w:t>
      </w:r>
      <w:r w:rsidR="00632263" w:rsidRPr="00821CBA">
        <w:rPr>
          <w:color w:val="auto"/>
        </w:rPr>
        <w:t xml:space="preserve"> </w:t>
      </w:r>
      <w:r w:rsidR="00632263">
        <w:t>– SIG</w:t>
      </w:r>
      <w:r>
        <w:t xml:space="preserve"> policy will be applicable for all </w:t>
      </w:r>
      <w:r w:rsidR="00CD3E3E">
        <w:t xml:space="preserve">IBM Security Computing Environments, Labs, </w:t>
      </w:r>
      <w:r>
        <w:t xml:space="preserve">Data centers and locations supporting </w:t>
      </w:r>
      <w:r w:rsidR="006D44D9">
        <w:t xml:space="preserve">IBM Security BU’s </w:t>
      </w:r>
      <w:r>
        <w:t xml:space="preserve">business operations. </w:t>
      </w:r>
      <w:r w:rsidR="00111FFA">
        <w:t xml:space="preserve"> </w:t>
      </w:r>
    </w:p>
    <w:p w14:paraId="486AC74F" w14:textId="30F70C65" w:rsidR="006D44D9" w:rsidRDefault="006D44D9" w:rsidP="009B2310">
      <w:pPr>
        <w:pStyle w:val="Normal1"/>
        <w:numPr>
          <w:ilvl w:val="1"/>
          <w:numId w:val="14"/>
        </w:numPr>
        <w:jc w:val="both"/>
        <w:pPrChange w:id="75" w:author="Neetee Pawa" w:date="2018-08-08T14:44:00Z">
          <w:pPr>
            <w:pStyle w:val="Normal1"/>
            <w:numPr>
              <w:ilvl w:val="1"/>
              <w:numId w:val="41"/>
            </w:numPr>
            <w:tabs>
              <w:tab w:val="num" w:pos="360"/>
            </w:tabs>
            <w:jc w:val="both"/>
          </w:pPr>
        </w:pPrChange>
      </w:pPr>
      <w:r>
        <w:t xml:space="preserve">Production servers (virtual or physical servers), </w:t>
      </w:r>
    </w:p>
    <w:p w14:paraId="436CF685" w14:textId="5B4FB967" w:rsidR="006D44D9" w:rsidRDefault="006D44D9" w:rsidP="009B2310">
      <w:pPr>
        <w:pStyle w:val="Normal1"/>
        <w:numPr>
          <w:ilvl w:val="1"/>
          <w:numId w:val="14"/>
        </w:numPr>
        <w:jc w:val="both"/>
        <w:pPrChange w:id="76" w:author="Neetee Pawa" w:date="2018-08-08T14:44:00Z">
          <w:pPr>
            <w:pStyle w:val="Normal1"/>
            <w:numPr>
              <w:ilvl w:val="1"/>
              <w:numId w:val="41"/>
            </w:numPr>
            <w:tabs>
              <w:tab w:val="num" w:pos="360"/>
            </w:tabs>
            <w:jc w:val="both"/>
          </w:pPr>
        </w:pPrChange>
      </w:pPr>
      <w:r>
        <w:t>Staging Servers</w:t>
      </w:r>
    </w:p>
    <w:p w14:paraId="463A1778" w14:textId="5FD5CD4B" w:rsidR="006D44D9" w:rsidRDefault="006D44D9" w:rsidP="009B2310">
      <w:pPr>
        <w:pStyle w:val="Normal1"/>
        <w:numPr>
          <w:ilvl w:val="1"/>
          <w:numId w:val="14"/>
        </w:numPr>
        <w:jc w:val="both"/>
        <w:pPrChange w:id="77" w:author="Neetee Pawa" w:date="2018-08-08T14:44:00Z">
          <w:pPr>
            <w:pStyle w:val="Normal1"/>
            <w:numPr>
              <w:ilvl w:val="1"/>
              <w:numId w:val="41"/>
            </w:numPr>
            <w:tabs>
              <w:tab w:val="num" w:pos="360"/>
            </w:tabs>
            <w:jc w:val="both"/>
          </w:pPr>
        </w:pPrChange>
      </w:pPr>
      <w:r>
        <w:t>Test Servers</w:t>
      </w:r>
    </w:p>
    <w:p w14:paraId="3DA3378D" w14:textId="44C3BD6F" w:rsidR="006D44D9" w:rsidRDefault="006D44D9" w:rsidP="009B2310">
      <w:pPr>
        <w:pStyle w:val="Normal1"/>
        <w:numPr>
          <w:ilvl w:val="1"/>
          <w:numId w:val="14"/>
        </w:numPr>
        <w:jc w:val="both"/>
        <w:pPrChange w:id="78" w:author="Neetee Pawa" w:date="2018-08-08T14:44:00Z">
          <w:pPr>
            <w:pStyle w:val="Normal1"/>
            <w:numPr>
              <w:ilvl w:val="1"/>
              <w:numId w:val="41"/>
            </w:numPr>
            <w:tabs>
              <w:tab w:val="num" w:pos="360"/>
            </w:tabs>
            <w:jc w:val="both"/>
          </w:pPr>
        </w:pPrChange>
      </w:pPr>
      <w:r>
        <w:t xml:space="preserve">Development Servers </w:t>
      </w:r>
    </w:p>
    <w:p w14:paraId="3996F7B6" w14:textId="7177EB27" w:rsidR="006D44D9" w:rsidRDefault="006D44D9" w:rsidP="009B2310">
      <w:pPr>
        <w:pStyle w:val="Normal1"/>
        <w:numPr>
          <w:ilvl w:val="1"/>
          <w:numId w:val="14"/>
        </w:numPr>
        <w:jc w:val="both"/>
        <w:pPrChange w:id="79" w:author="Neetee Pawa" w:date="2018-08-08T14:44:00Z">
          <w:pPr>
            <w:pStyle w:val="Normal1"/>
            <w:numPr>
              <w:ilvl w:val="1"/>
              <w:numId w:val="41"/>
            </w:numPr>
            <w:tabs>
              <w:tab w:val="num" w:pos="360"/>
            </w:tabs>
            <w:jc w:val="both"/>
          </w:pPr>
        </w:pPrChange>
      </w:pPr>
      <w:r>
        <w:t>Service Offering.</w:t>
      </w:r>
    </w:p>
    <w:p w14:paraId="7217CF9C" w14:textId="6DA7707C" w:rsidR="006D44D9" w:rsidRDefault="006D44D9" w:rsidP="009B2310">
      <w:pPr>
        <w:pStyle w:val="Normal1"/>
        <w:numPr>
          <w:ilvl w:val="1"/>
          <w:numId w:val="14"/>
        </w:numPr>
        <w:jc w:val="both"/>
        <w:pPrChange w:id="80" w:author="Neetee Pawa" w:date="2018-08-08T14:44:00Z">
          <w:pPr>
            <w:pStyle w:val="Normal1"/>
            <w:numPr>
              <w:ilvl w:val="1"/>
              <w:numId w:val="41"/>
            </w:numPr>
            <w:tabs>
              <w:tab w:val="num" w:pos="360"/>
            </w:tabs>
            <w:jc w:val="both"/>
          </w:pPr>
        </w:pPrChange>
      </w:pPr>
      <w:r>
        <w:t xml:space="preserve">QA Servers </w:t>
      </w:r>
    </w:p>
    <w:p w14:paraId="1FC39945" w14:textId="77777777" w:rsidR="00A815A0" w:rsidRDefault="00A815A0" w:rsidP="00821CBA">
      <w:pPr>
        <w:pStyle w:val="Normal1"/>
        <w:ind w:left="720"/>
        <w:jc w:val="both"/>
        <w:rPr>
          <w:b/>
          <w:color w:val="0070C0"/>
        </w:rPr>
      </w:pPr>
    </w:p>
    <w:p w14:paraId="48F8D8A1" w14:textId="0226F906" w:rsidR="00C83C67" w:rsidRDefault="00A815A0" w:rsidP="00C83C67">
      <w:pPr>
        <w:pStyle w:val="Heading3"/>
        <w:rPr>
          <w:b/>
        </w:rPr>
      </w:pPr>
      <w:bookmarkStart w:id="81" w:name="_Toc521502750"/>
      <w:r w:rsidRPr="00D75EF2">
        <w:rPr>
          <w:b/>
        </w:rPr>
        <w:t>Scope Exclusion</w:t>
      </w:r>
      <w:bookmarkEnd w:id="81"/>
      <w:r w:rsidRPr="00A04245">
        <w:rPr>
          <w:b/>
        </w:rPr>
        <w:t xml:space="preserve"> </w:t>
      </w:r>
    </w:p>
    <w:p w14:paraId="076E0639" w14:textId="55889D69" w:rsidR="00887373" w:rsidRDefault="00D75EF2" w:rsidP="000A5D76">
      <w:pPr>
        <w:pStyle w:val="Normal1"/>
        <w:jc w:val="both"/>
        <w:rPr>
          <w:color w:val="auto"/>
        </w:rPr>
      </w:pPr>
      <w:r w:rsidRPr="000A5D76">
        <w:rPr>
          <w:color w:val="auto"/>
        </w:rPr>
        <w:t xml:space="preserve">This policy </w:t>
      </w:r>
      <w:r w:rsidR="00887373" w:rsidRPr="000A5D76">
        <w:rPr>
          <w:color w:val="auto"/>
        </w:rPr>
        <w:t>does not apply in the following situations</w:t>
      </w:r>
    </w:p>
    <w:p w14:paraId="076D7B5D" w14:textId="77777777" w:rsidR="00123C95" w:rsidRPr="000A5D76" w:rsidRDefault="00123C95" w:rsidP="000A5D76">
      <w:pPr>
        <w:pStyle w:val="Normal1"/>
        <w:jc w:val="both"/>
        <w:rPr>
          <w:color w:val="auto"/>
        </w:rPr>
      </w:pPr>
    </w:p>
    <w:p w14:paraId="7D225F7F" w14:textId="683A32A6" w:rsidR="00A815A0" w:rsidRPr="00D75EF2" w:rsidRDefault="00A83460" w:rsidP="009B2310">
      <w:pPr>
        <w:pStyle w:val="Normal1"/>
        <w:numPr>
          <w:ilvl w:val="0"/>
          <w:numId w:val="12"/>
        </w:numPr>
        <w:jc w:val="both"/>
        <w:rPr>
          <w:color w:val="auto"/>
        </w:rPr>
        <w:pPrChange w:id="82" w:author="Neetee Pawa" w:date="2018-08-08T14:44:00Z">
          <w:pPr>
            <w:pStyle w:val="Normal1"/>
            <w:numPr>
              <w:numId w:val="13"/>
            </w:numPr>
            <w:ind w:left="1080" w:hanging="360"/>
            <w:jc w:val="both"/>
          </w:pPr>
        </w:pPrChange>
      </w:pPr>
      <w:r w:rsidRPr="00D75EF2">
        <w:rPr>
          <w:color w:val="auto"/>
        </w:rPr>
        <w:t xml:space="preserve">IT assets, including infrastructure, that are dedicated to a single IBM </w:t>
      </w:r>
      <w:commentRangeStart w:id="83"/>
      <w:commentRangeStart w:id="84"/>
      <w:r w:rsidR="00684A06">
        <w:rPr>
          <w:color w:val="auto"/>
        </w:rPr>
        <w:t>Client</w:t>
      </w:r>
      <w:commentRangeEnd w:id="83"/>
      <w:r w:rsidR="001443D6">
        <w:rPr>
          <w:rStyle w:val="CommentReference"/>
          <w:rFonts w:ascii="Times New Roman" w:eastAsia="Times New Roman" w:hAnsi="Times New Roman" w:cs="Times New Roman"/>
          <w:color w:val="auto"/>
        </w:rPr>
        <w:commentReference w:id="83"/>
      </w:r>
      <w:commentRangeEnd w:id="84"/>
      <w:r w:rsidR="00A04245">
        <w:rPr>
          <w:rStyle w:val="CommentReference"/>
          <w:rFonts w:ascii="Times New Roman" w:eastAsia="Times New Roman" w:hAnsi="Times New Roman" w:cs="Times New Roman"/>
          <w:color w:val="auto"/>
        </w:rPr>
        <w:commentReference w:id="84"/>
      </w:r>
      <w:r w:rsidR="00E02412" w:rsidRPr="00D75EF2">
        <w:rPr>
          <w:color w:val="auto"/>
        </w:rPr>
        <w:t xml:space="preserve">, are outside the scope of SIG </w:t>
      </w:r>
      <w:r w:rsidRPr="00D75EF2">
        <w:rPr>
          <w:color w:val="auto"/>
        </w:rPr>
        <w:t xml:space="preserve">and are instead governed by requirements established by contract with the </w:t>
      </w:r>
      <w:r w:rsidR="00684A06">
        <w:rPr>
          <w:color w:val="auto"/>
        </w:rPr>
        <w:t>Client</w:t>
      </w:r>
      <w:r w:rsidRPr="00D75EF2">
        <w:rPr>
          <w:color w:val="auto"/>
        </w:rPr>
        <w:t>.</w:t>
      </w:r>
      <w:r w:rsidR="00E02412" w:rsidRPr="00D75EF2">
        <w:rPr>
          <w:color w:val="auto"/>
        </w:rPr>
        <w:t xml:space="preserve"> </w:t>
      </w:r>
      <w:r w:rsidR="00F24D39">
        <w:rPr>
          <w:color w:val="auto"/>
        </w:rPr>
        <w:t xml:space="preserve">If the contract does not explicitly include security requirements or reference to the governing IT security </w:t>
      </w:r>
      <w:proofErr w:type="gramStart"/>
      <w:r w:rsidR="00F24D39">
        <w:rPr>
          <w:color w:val="auto"/>
        </w:rPr>
        <w:t>policy</w:t>
      </w:r>
      <w:proofErr w:type="gramEnd"/>
      <w:r w:rsidR="00F24D39">
        <w:rPr>
          <w:color w:val="auto"/>
        </w:rPr>
        <w:t xml:space="preserve"> then the requirements of this document shall be used instead.</w:t>
      </w:r>
    </w:p>
    <w:p w14:paraId="06A125E7" w14:textId="78B1B90E" w:rsidR="00684A06" w:rsidRPr="00A04245" w:rsidRDefault="00887373" w:rsidP="009B2310">
      <w:pPr>
        <w:pStyle w:val="Normal1"/>
        <w:numPr>
          <w:ilvl w:val="0"/>
          <w:numId w:val="12"/>
        </w:numPr>
        <w:jc w:val="both"/>
        <w:rPr>
          <w:b/>
          <w:color w:val="auto"/>
        </w:rPr>
        <w:pPrChange w:id="85" w:author="Neetee Pawa" w:date="2018-08-08T14:44:00Z">
          <w:pPr>
            <w:pStyle w:val="Normal1"/>
            <w:numPr>
              <w:numId w:val="13"/>
            </w:numPr>
            <w:ind w:left="1080" w:hanging="360"/>
            <w:jc w:val="both"/>
          </w:pPr>
        </w:pPrChange>
      </w:pPr>
      <w:r w:rsidRPr="00D75EF2">
        <w:rPr>
          <w:color w:val="auto"/>
        </w:rPr>
        <w:t xml:space="preserve">IT assets, including infrastructure, that are deployed </w:t>
      </w:r>
      <w:r w:rsidR="00684A06">
        <w:rPr>
          <w:color w:val="auto"/>
        </w:rPr>
        <w:t>within a</w:t>
      </w:r>
      <w:r w:rsidR="00684A06" w:rsidRPr="00D75EF2">
        <w:rPr>
          <w:color w:val="auto"/>
        </w:rPr>
        <w:t xml:space="preserve"> </w:t>
      </w:r>
      <w:r w:rsidR="00684A06">
        <w:rPr>
          <w:color w:val="auto"/>
        </w:rPr>
        <w:t>Client</w:t>
      </w:r>
      <w:r w:rsidR="00684A06" w:rsidRPr="00D75EF2">
        <w:rPr>
          <w:color w:val="auto"/>
        </w:rPr>
        <w:t xml:space="preserve"> </w:t>
      </w:r>
      <w:r w:rsidRPr="00D75EF2">
        <w:rPr>
          <w:color w:val="auto"/>
        </w:rPr>
        <w:t>environment</w:t>
      </w:r>
      <w:r w:rsidR="00D75EF2" w:rsidRPr="00D75EF2">
        <w:rPr>
          <w:color w:val="auto"/>
        </w:rPr>
        <w:t xml:space="preserve"> </w:t>
      </w:r>
      <w:r w:rsidRPr="00D75EF2">
        <w:rPr>
          <w:color w:val="auto"/>
        </w:rPr>
        <w:t xml:space="preserve">are outside the scope of SIG and are instead governed by requirements established by contract with the </w:t>
      </w:r>
      <w:r w:rsidR="00684A06">
        <w:rPr>
          <w:color w:val="auto"/>
        </w:rPr>
        <w:t>Client</w:t>
      </w:r>
      <w:r w:rsidRPr="00D75EF2">
        <w:rPr>
          <w:color w:val="auto"/>
        </w:rPr>
        <w:t>.</w:t>
      </w:r>
      <w:r w:rsidR="00D71EC6">
        <w:rPr>
          <w:color w:val="auto"/>
        </w:rPr>
        <w:t xml:space="preserve"> </w:t>
      </w:r>
      <w:r w:rsidR="00F24D39">
        <w:rPr>
          <w:color w:val="auto"/>
        </w:rPr>
        <w:t xml:space="preserve">If the contract does not explicitly include security requirements or reference to the governing IT security </w:t>
      </w:r>
      <w:proofErr w:type="gramStart"/>
      <w:r w:rsidR="00F24D39">
        <w:rPr>
          <w:color w:val="auto"/>
        </w:rPr>
        <w:t>policy</w:t>
      </w:r>
      <w:proofErr w:type="gramEnd"/>
      <w:r w:rsidR="00F24D39">
        <w:rPr>
          <w:color w:val="auto"/>
        </w:rPr>
        <w:t xml:space="preserve"> then the requirements of this document shall be used instead.</w:t>
      </w:r>
    </w:p>
    <w:p w14:paraId="7DAC51B1" w14:textId="6F37B5E1" w:rsidR="00887373" w:rsidRPr="00D75EF2" w:rsidRDefault="00D71EC6" w:rsidP="009B2310">
      <w:pPr>
        <w:pStyle w:val="Normal1"/>
        <w:numPr>
          <w:ilvl w:val="0"/>
          <w:numId w:val="12"/>
        </w:numPr>
        <w:jc w:val="both"/>
        <w:rPr>
          <w:b/>
          <w:color w:val="auto"/>
        </w:rPr>
        <w:pPrChange w:id="86" w:author="Neetee Pawa" w:date="2018-08-08T14:44:00Z">
          <w:pPr>
            <w:pStyle w:val="Normal1"/>
            <w:numPr>
              <w:numId w:val="13"/>
            </w:numPr>
            <w:ind w:left="1080" w:hanging="360"/>
            <w:jc w:val="both"/>
          </w:pPr>
        </w:pPrChange>
      </w:pPr>
      <w:commentRangeStart w:id="87"/>
      <w:r w:rsidRPr="007C6BB2">
        <w:rPr>
          <w:color w:val="5B9BD5" w:themeColor="accent1"/>
        </w:rPr>
        <w:lastRenderedPageBreak/>
        <w:t>MSS</w:t>
      </w:r>
      <w:r w:rsidR="00FB6240" w:rsidRPr="007C6BB2">
        <w:rPr>
          <w:color w:val="5B9BD5" w:themeColor="accent1"/>
        </w:rPr>
        <w:t xml:space="preserve"> managed devices</w:t>
      </w:r>
      <w:commentRangeEnd w:id="87"/>
      <w:r w:rsidR="00684A06">
        <w:rPr>
          <w:rStyle w:val="CommentReference"/>
          <w:rFonts w:ascii="Times New Roman" w:eastAsia="Times New Roman" w:hAnsi="Times New Roman" w:cs="Times New Roman"/>
          <w:color w:val="auto"/>
        </w:rPr>
        <w:commentReference w:id="87"/>
      </w:r>
    </w:p>
    <w:p w14:paraId="0562CB0E" w14:textId="77777777" w:rsidR="00A815A0" w:rsidRPr="00E10029" w:rsidRDefault="00A815A0" w:rsidP="00821CBA">
      <w:pPr>
        <w:pStyle w:val="Normal1"/>
        <w:ind w:left="720"/>
        <w:jc w:val="both"/>
        <w:rPr>
          <w:b/>
          <w:color w:val="0070C0"/>
        </w:rPr>
      </w:pPr>
    </w:p>
    <w:p w14:paraId="19760777" w14:textId="77777777" w:rsidR="00D13825" w:rsidRDefault="00C1713D" w:rsidP="00D13825">
      <w:pPr>
        <w:pStyle w:val="ITSSSBUHeading3"/>
      </w:pPr>
      <w:bookmarkStart w:id="88" w:name="_Toc520127077"/>
      <w:bookmarkStart w:id="89" w:name="_Toc521502751"/>
      <w:r w:rsidRPr="00D13825">
        <w:t>Compliance</w:t>
      </w:r>
      <w:bookmarkEnd w:id="36"/>
      <w:bookmarkEnd w:id="37"/>
      <w:bookmarkEnd w:id="38"/>
      <w:bookmarkEnd w:id="88"/>
      <w:bookmarkEnd w:id="89"/>
    </w:p>
    <w:p w14:paraId="0D6750CA" w14:textId="7EE2884A" w:rsidR="0094725A" w:rsidRPr="00AA107C" w:rsidRDefault="00F24D39" w:rsidP="000A5D76">
      <w:pPr>
        <w:pStyle w:val="Normal1"/>
        <w:ind w:left="360"/>
        <w:jc w:val="both"/>
      </w:pPr>
      <w:bookmarkStart w:id="90" w:name="_Toc506279744;"/>
      <w:r>
        <w:t xml:space="preserve">This standard is in effect immediately upon publication. </w:t>
      </w:r>
      <w:r w:rsidRPr="000A5D76">
        <w:t xml:space="preserve">Compliance with this standard is mandatory, and operating units are responsible for complying by </w:t>
      </w:r>
      <w:bookmarkEnd w:id="90"/>
      <w:r w:rsidR="00E07530" w:rsidRPr="000A5D76">
        <w:t>15 February</w:t>
      </w:r>
      <w:r w:rsidRPr="000A5D76">
        <w:t xml:space="preserve"> 2019.</w:t>
      </w:r>
      <w:r>
        <w:t xml:space="preserve"> Compliance with the control requirements within this document are mandatory and subject to Audit inspection. Systemic deviations or alternative requirements can be brought forward by the </w:t>
      </w:r>
      <w:hyperlink r:id="rId13" w:anchor="%21/wiki/W0d34e3ec2088_4562_8496_752f0342bb4b/page/Who%20are%20the%20BISOs" w:tgtFrame="blank" w:history="1">
        <w:r w:rsidRPr="00EF2598">
          <w:t>Business Information Security Officer</w:t>
        </w:r>
      </w:hyperlink>
      <w:r>
        <w:t xml:space="preserve"> (BISO).  Deviations from these compliance criteria is documented and approved in accordance with </w:t>
      </w:r>
      <w:commentRangeStart w:id="91"/>
      <w:r w:rsidRPr="00EF2598">
        <w:fldChar w:fldCharType="begin"/>
      </w:r>
      <w:r>
        <w:instrText xml:space="preserve"> HYPERLINK "https://w3-03.ibm.com/ibm/documents/corpdocweb.nsf/ContentDocsByTitle/Corporate+Instruction+FIN+166" \t "blank" </w:instrText>
      </w:r>
      <w:r w:rsidRPr="00EF2598">
        <w:fldChar w:fldCharType="separate"/>
      </w:r>
      <w:r w:rsidRPr="00EF2598">
        <w:t>Security BU</w:t>
      </w:r>
      <w:r w:rsidRPr="00EF2598">
        <w:fldChar w:fldCharType="end"/>
      </w:r>
      <w:r w:rsidRPr="00EF2598">
        <w:t xml:space="preserve"> Risk Exception Process.  </w:t>
      </w:r>
      <w:commentRangeEnd w:id="91"/>
      <w:r w:rsidRPr="00EF2598">
        <w:commentReference w:id="91"/>
      </w:r>
      <w:bookmarkStart w:id="92" w:name="_Toc520126751"/>
      <w:bookmarkStart w:id="93" w:name="_Toc520127079"/>
      <w:bookmarkStart w:id="94" w:name="_Toc520127419"/>
      <w:bookmarkStart w:id="95" w:name="_Toc520127480"/>
      <w:bookmarkStart w:id="96" w:name="_Toc520127521"/>
      <w:bookmarkStart w:id="97" w:name="_Toc520128382"/>
      <w:bookmarkStart w:id="98" w:name="_Toc520808332"/>
      <w:bookmarkStart w:id="99" w:name="_Toc520818796"/>
      <w:bookmarkStart w:id="100" w:name="_Toc520975778"/>
      <w:bookmarkStart w:id="101" w:name="_Toc521325995"/>
      <w:bookmarkStart w:id="102" w:name="_Toc521326156"/>
      <w:bookmarkStart w:id="103" w:name="_Toc521326509"/>
      <w:bookmarkStart w:id="104" w:name="_Toc521326644"/>
      <w:bookmarkStart w:id="105" w:name="_Toc521326866"/>
      <w:bookmarkStart w:id="106" w:name="_Toc521326914"/>
      <w:bookmarkStart w:id="107" w:name="_Toc521334066"/>
      <w:bookmarkStart w:id="108" w:name="_Toc521334138"/>
      <w:bookmarkStart w:id="109" w:name="_Toc520126758"/>
      <w:bookmarkStart w:id="110" w:name="_Toc520127086"/>
      <w:bookmarkStart w:id="111" w:name="_Toc520127426"/>
      <w:bookmarkStart w:id="112" w:name="_Toc520127487"/>
      <w:bookmarkStart w:id="113" w:name="_Toc520127528"/>
      <w:bookmarkStart w:id="114" w:name="_Toc520128389"/>
      <w:bookmarkStart w:id="115" w:name="_Toc520808339"/>
      <w:bookmarkStart w:id="116" w:name="_Toc520818804"/>
      <w:bookmarkStart w:id="117" w:name="_Toc520975785"/>
      <w:bookmarkStart w:id="118" w:name="_Toc521326015"/>
      <w:bookmarkStart w:id="119" w:name="_Toc521326176"/>
      <w:bookmarkStart w:id="120" w:name="_Toc521326524"/>
      <w:bookmarkStart w:id="121" w:name="_Toc521326652"/>
      <w:bookmarkStart w:id="122" w:name="_Toc521326873"/>
      <w:bookmarkStart w:id="123" w:name="_Toc521326921"/>
      <w:bookmarkStart w:id="124" w:name="_Toc521334073"/>
      <w:bookmarkStart w:id="125" w:name="_Toc521334145"/>
      <w:bookmarkStart w:id="126" w:name="_Toc521334074"/>
      <w:bookmarkStart w:id="127" w:name="_Toc521334146"/>
      <w:bookmarkStart w:id="128" w:name="_Toc521334075"/>
      <w:bookmarkStart w:id="129" w:name="_Toc521334147"/>
      <w:bookmarkStart w:id="130" w:name="_Toc521334076"/>
      <w:bookmarkStart w:id="131" w:name="_Toc521334148"/>
      <w:bookmarkStart w:id="132" w:name="_Toc521326017"/>
      <w:bookmarkStart w:id="133" w:name="_Toc521326178"/>
      <w:bookmarkStart w:id="134" w:name="_Toc521326526"/>
      <w:bookmarkStart w:id="135" w:name="_Toc521326654"/>
      <w:bookmarkStart w:id="136" w:name="_Toc521326875"/>
      <w:bookmarkStart w:id="137" w:name="_Toc521326923"/>
      <w:bookmarkStart w:id="138" w:name="_Toc521334078"/>
      <w:bookmarkStart w:id="139" w:name="_Toc521334150"/>
      <w:bookmarkStart w:id="140" w:name="_Toc521326018"/>
      <w:bookmarkStart w:id="141" w:name="_Toc521326179"/>
      <w:bookmarkStart w:id="142" w:name="_Toc521326527"/>
      <w:bookmarkStart w:id="143" w:name="_Toc521326655"/>
      <w:bookmarkStart w:id="144" w:name="_Toc521326876"/>
      <w:bookmarkStart w:id="145" w:name="_Toc521326924"/>
      <w:bookmarkStart w:id="146" w:name="_Toc521334079"/>
      <w:bookmarkStart w:id="147" w:name="_Toc521334151"/>
      <w:bookmarkStart w:id="148" w:name="_Toc521326019"/>
      <w:bookmarkStart w:id="149" w:name="_Toc521326180"/>
      <w:bookmarkStart w:id="150" w:name="_Toc521326528"/>
      <w:bookmarkStart w:id="151" w:name="_Toc521326656"/>
      <w:bookmarkStart w:id="152" w:name="_Toc521326877"/>
      <w:bookmarkStart w:id="153" w:name="_Toc521326925"/>
      <w:bookmarkStart w:id="154" w:name="_Toc521334080"/>
      <w:bookmarkStart w:id="155" w:name="_Toc521334152"/>
      <w:bookmarkStart w:id="156" w:name="_Toc520975788"/>
      <w:bookmarkStart w:id="157" w:name="_Toc520126762"/>
      <w:bookmarkStart w:id="158" w:name="_Toc520127090"/>
      <w:bookmarkStart w:id="159" w:name="_Toc520127430"/>
      <w:bookmarkStart w:id="160" w:name="_Toc520127491"/>
      <w:bookmarkStart w:id="161" w:name="_Toc520127532"/>
      <w:bookmarkStart w:id="162" w:name="_Toc520128393"/>
      <w:bookmarkStart w:id="163" w:name="_Toc520808343"/>
      <w:bookmarkStart w:id="164" w:name="_Toc520818808"/>
      <w:bookmarkStart w:id="165" w:name="_Toc520975789"/>
      <w:bookmarkStart w:id="166" w:name="_Toc520975790"/>
      <w:bookmarkStart w:id="167" w:name="_Toc520975791"/>
      <w:bookmarkStart w:id="168" w:name="_Toc520126766"/>
      <w:bookmarkStart w:id="169" w:name="_Toc520127094"/>
      <w:bookmarkStart w:id="170" w:name="_Toc520127434"/>
      <w:bookmarkStart w:id="171" w:name="_Toc520127495"/>
      <w:bookmarkStart w:id="172" w:name="_Toc520127536"/>
      <w:bookmarkStart w:id="173" w:name="_Toc520128397"/>
      <w:bookmarkStart w:id="174" w:name="_Toc520808347"/>
      <w:bookmarkStart w:id="175" w:name="_Toc520818812"/>
      <w:bookmarkStart w:id="176" w:name="_Toc520975793"/>
      <w:bookmarkStart w:id="177" w:name="_Toc520975796"/>
      <w:bookmarkStart w:id="178" w:name="_Toc520126770"/>
      <w:bookmarkStart w:id="179" w:name="_Toc520127098"/>
      <w:bookmarkStart w:id="180" w:name="_Toc520127438"/>
      <w:bookmarkStart w:id="181" w:name="_Toc520127499"/>
      <w:bookmarkStart w:id="182" w:name="_Toc520127540"/>
      <w:bookmarkStart w:id="183" w:name="_Toc520128401"/>
      <w:bookmarkStart w:id="184" w:name="_Toc520808351"/>
      <w:bookmarkStart w:id="185" w:name="_Toc520818816"/>
      <w:bookmarkStart w:id="186" w:name="_Toc520975797"/>
      <w:bookmarkStart w:id="187" w:name="_Toc520975799"/>
      <w:bookmarkStart w:id="188" w:name="_Toc520975800"/>
      <w:bookmarkStart w:id="189" w:name="_Toc520975801"/>
      <w:bookmarkStart w:id="190" w:name="_Toc520975802"/>
      <w:bookmarkStart w:id="191" w:name="_Toc520975803"/>
      <w:bookmarkStart w:id="192" w:name="_Toc520975804"/>
      <w:bookmarkStart w:id="193" w:name="_Toc520975805"/>
      <w:bookmarkStart w:id="194" w:name="_Toc520126779"/>
      <w:bookmarkStart w:id="195" w:name="_Toc520127107"/>
      <w:bookmarkStart w:id="196" w:name="_Toc520127447"/>
      <w:bookmarkStart w:id="197" w:name="_Toc520127508"/>
      <w:bookmarkStart w:id="198" w:name="_Toc520127549"/>
      <w:bookmarkStart w:id="199" w:name="_Toc520128410"/>
      <w:bookmarkStart w:id="200" w:name="_Toc520808360"/>
      <w:bookmarkStart w:id="201" w:name="_Toc520818825"/>
      <w:bookmarkStart w:id="202" w:name="_Toc520975806"/>
      <w:bookmarkStart w:id="203" w:name="_Toc520975808"/>
      <w:bookmarkStart w:id="204" w:name="_Toc520975809"/>
      <w:bookmarkStart w:id="205" w:name="_Toc520975810"/>
      <w:bookmarkStart w:id="206" w:name="_Toc520975811"/>
      <w:bookmarkStart w:id="207" w:name="_Toc520128414"/>
      <w:bookmarkStart w:id="208" w:name="_Toc520808364"/>
      <w:bookmarkStart w:id="209" w:name="_Toc520818829"/>
      <w:bookmarkStart w:id="210" w:name="_Toc520975812"/>
      <w:bookmarkStart w:id="211" w:name="_Toc520975813"/>
      <w:bookmarkStart w:id="212" w:name="_Toc520975814"/>
      <w:bookmarkStart w:id="213" w:name="_Toc520975815"/>
      <w:bookmarkStart w:id="214" w:name="_Toc520128418"/>
      <w:bookmarkStart w:id="215" w:name="_Toc520808368"/>
      <w:bookmarkStart w:id="216" w:name="_Toc520818833"/>
      <w:bookmarkStart w:id="217" w:name="_Toc520975816"/>
      <w:bookmarkStart w:id="218" w:name="_Toc520975817"/>
      <w:bookmarkStart w:id="219" w:name="_Toc520975818"/>
      <w:bookmarkStart w:id="220" w:name="_Toc520128421"/>
      <w:bookmarkStart w:id="221" w:name="_Toc520808371"/>
      <w:bookmarkStart w:id="222" w:name="_Toc520818836"/>
      <w:bookmarkStart w:id="223" w:name="_Toc520975819"/>
      <w:bookmarkStart w:id="224" w:name="_Toc520975820"/>
      <w:bookmarkStart w:id="225" w:name="_Toc520975821"/>
      <w:bookmarkStart w:id="226" w:name="_Toc520975822"/>
      <w:bookmarkStart w:id="227" w:name="_Toc520975823"/>
      <w:bookmarkStart w:id="228" w:name="_1.0_Organization"/>
      <w:bookmarkStart w:id="229" w:name="_Toc520975824"/>
      <w:bookmarkStart w:id="230" w:name="_Toc520975830"/>
      <w:bookmarkStart w:id="231" w:name="_Toc520975831"/>
      <w:bookmarkStart w:id="232" w:name="_Toc521326029"/>
      <w:bookmarkStart w:id="233" w:name="_Toc521326190"/>
      <w:bookmarkStart w:id="234" w:name="_Toc521326538"/>
      <w:bookmarkStart w:id="235" w:name="_Toc521326666"/>
      <w:bookmarkStart w:id="236" w:name="_Toc521326884"/>
      <w:bookmarkStart w:id="237" w:name="_Toc521326929"/>
      <w:bookmarkStart w:id="238" w:name="_Toc521334084"/>
      <w:bookmarkStart w:id="239" w:name="_Toc521334156"/>
      <w:bookmarkStart w:id="240" w:name="_Toc521326030"/>
      <w:bookmarkStart w:id="241" w:name="_Toc521326191"/>
      <w:bookmarkStart w:id="242" w:name="_Toc521326539"/>
      <w:bookmarkStart w:id="243" w:name="_Toc521326667"/>
      <w:bookmarkStart w:id="244" w:name="_Toc521326885"/>
      <w:bookmarkStart w:id="245" w:name="_Toc521326930"/>
      <w:bookmarkEnd w:id="39"/>
      <w:bookmarkEnd w:id="40"/>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sectPr w:rsidR="0094725A" w:rsidRPr="00AA107C" w:rsidSect="0025008C">
      <w:footerReference w:type="default" r:id="rId14"/>
      <w:pgSz w:w="12240" w:h="15840" w:code="1"/>
      <w:pgMar w:top="1440" w:right="1440" w:bottom="1440" w:left="1440" w:header="720" w:footer="504"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4" w:author="ELIZABETH DUNPHY" w:date="2018-08-06T09:24:00Z" w:initials="ED">
    <w:p w14:paraId="54F9C356" w14:textId="0CDDBB0A" w:rsidR="00A04245" w:rsidRDefault="00A04245">
      <w:pPr>
        <w:pStyle w:val="CommentText"/>
      </w:pPr>
      <w:r>
        <w:rPr>
          <w:rStyle w:val="CommentReference"/>
        </w:rPr>
        <w:annotationRef/>
      </w:r>
      <w:r>
        <w:t xml:space="preserve">We’ll need to work on a new graphic </w:t>
      </w:r>
    </w:p>
  </w:comment>
  <w:comment w:id="83" w:author="ELIZABETH DUNPHY" w:date="2018-08-06T09:41:00Z" w:initials="ED">
    <w:p w14:paraId="48CB5528" w14:textId="77C58241" w:rsidR="00A04245" w:rsidRDefault="00A04245">
      <w:pPr>
        <w:pStyle w:val="CommentText"/>
      </w:pPr>
      <w:r>
        <w:rPr>
          <w:rStyle w:val="CommentReference"/>
        </w:rPr>
        <w:annotationRef/>
      </w:r>
      <w:r>
        <w:t>Be sure to be consistent with the usage of the word “Client” throughout the doc versus “customer”</w:t>
      </w:r>
    </w:p>
  </w:comment>
  <w:comment w:id="84" w:author="Neetee Pawa" w:date="2018-08-08T14:25:00Z" w:initials="NP">
    <w:p w14:paraId="551540E0" w14:textId="5F7371D3" w:rsidR="00A04245" w:rsidRDefault="00A04245">
      <w:pPr>
        <w:pStyle w:val="CommentText"/>
      </w:pPr>
      <w:r>
        <w:rPr>
          <w:rStyle w:val="CommentReference"/>
        </w:rPr>
        <w:annotationRef/>
      </w:r>
      <w:r>
        <w:t>Noted</w:t>
      </w:r>
    </w:p>
  </w:comment>
  <w:comment w:id="87" w:author="ELIZABETH DUNPHY" w:date="2018-08-06T09:24:00Z" w:initials="ED">
    <w:p w14:paraId="658CAB82" w14:textId="6E8A916C" w:rsidR="00A04245" w:rsidRDefault="00A04245">
      <w:pPr>
        <w:pStyle w:val="CommentText"/>
      </w:pPr>
      <w:r>
        <w:rPr>
          <w:rStyle w:val="CommentReference"/>
        </w:rPr>
        <w:annotationRef/>
      </w:r>
      <w:r>
        <w:t>Burgin to add comment on MSS Client device exclusion</w:t>
      </w:r>
    </w:p>
  </w:comment>
  <w:comment w:id="91" w:author="ELIZABETH DUNPHY" w:date="2018-08-06T09:29:00Z" w:initials="ED">
    <w:p w14:paraId="72E0648E" w14:textId="77777777" w:rsidR="00A04245" w:rsidRDefault="00A04245" w:rsidP="00F24D39">
      <w:pPr>
        <w:pStyle w:val="CommentText"/>
      </w:pPr>
      <w:r>
        <w:rPr>
          <w:rStyle w:val="CommentReference"/>
        </w:rPr>
        <w:annotationRef/>
      </w:r>
      <w:r>
        <w:t>To be published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F9C356" w15:done="0"/>
  <w15:commentEx w15:paraId="48CB5528" w15:done="1"/>
  <w15:commentEx w15:paraId="551540E0" w15:paraIdParent="48CB5528" w15:done="0"/>
  <w15:commentEx w15:paraId="658CAB82" w15:done="0"/>
  <w15:commentEx w15:paraId="72E0648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F9C356" w16cid:durableId="1F157A0B"/>
  <w16cid:commentId w16cid:paraId="48CB5528" w16cid:durableId="1F157A0C"/>
  <w16cid:commentId w16cid:paraId="551540E0" w16cid:durableId="1F157BDA"/>
  <w16cid:commentId w16cid:paraId="658CAB82" w16cid:durableId="1F157A0D"/>
  <w16cid:commentId w16cid:paraId="72E0648E" w16cid:durableId="1F157A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F14CB2" w14:textId="77777777" w:rsidR="009B2310" w:rsidRDefault="009B2310">
      <w:r>
        <w:separator/>
      </w:r>
    </w:p>
  </w:endnote>
  <w:endnote w:type="continuationSeparator" w:id="0">
    <w:p w14:paraId="63A8FAC9" w14:textId="77777777" w:rsidR="009B2310" w:rsidRDefault="009B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1)">
    <w:charset w:val="00"/>
    <w:family w:val="auto"/>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embedRegular r:id="rId1" w:fontKey="{8DCC76DB-9293-4134-985D-85572885C615}"/>
    <w:embedBold r:id="rId2" w:fontKey="{DD1F4BF9-70EF-42B3-A869-36A038E92E1E}"/>
    <w:embedItalic r:id="rId3" w:fontKey="{F5A05366-863D-4D59-B50D-5685898F8FFD}"/>
    <w:embedBoldItalic r:id="rId4" w:fontKey="{2B12D416-1B80-4F28-9923-75378D7F8A63}"/>
  </w:font>
  <w:font w:name="Symbol">
    <w:panose1 w:val="05050102010706020507"/>
    <w:charset w:val="02"/>
    <w:family w:val="roman"/>
    <w:pitch w:val="variable"/>
    <w:sig w:usb0="00000000" w:usb1="10000000" w:usb2="00000000" w:usb3="00000000" w:csb0="80000000" w:csb1="00000000"/>
    <w:embedRegular r:id="rId5" w:fontKey="{8102DD54-B7C5-4E50-8491-1A45BD778647}"/>
  </w:font>
  <w:font w:name="Courier New">
    <w:panose1 w:val="02070309020205020404"/>
    <w:charset w:val="00"/>
    <w:family w:val="modern"/>
    <w:pitch w:val="fixed"/>
    <w:sig w:usb0="E0002EFF" w:usb1="C0007843" w:usb2="00000009" w:usb3="00000000" w:csb0="000001FF" w:csb1="00000000"/>
    <w:embedRegular r:id="rId6" w:fontKey="{2FDAB0A5-8A6C-4834-B8D3-94C5F32AF50E}"/>
  </w:font>
  <w:font w:name="Arial">
    <w:panose1 w:val="020B0604020202020204"/>
    <w:charset w:val="00"/>
    <w:family w:val="swiss"/>
    <w:pitch w:val="variable"/>
    <w:sig w:usb0="E0002EFF" w:usb1="C000785B" w:usb2="00000009" w:usb3="00000000" w:csb0="000001FF" w:csb1="00000000"/>
    <w:embedRegular r:id="rId7" w:fontKey="{350B8875-EB4D-460E-BC59-902F0E370197}"/>
    <w:embedBold r:id="rId8" w:fontKey="{2A152391-466E-4933-B938-339EC0955E5A}"/>
    <w:embedItalic r:id="rId9" w:fontKey="{447FFA19-98C6-4B88-A8F3-FF3F9ADF954A}"/>
    <w:embedBoldItalic r:id="rId10" w:fontKey="{19EEF781-67A8-4F26-B498-6782015F09DA}"/>
  </w:font>
  <w:font w:name="Wingdings">
    <w:panose1 w:val="05000000000000000000"/>
    <w:charset w:val="02"/>
    <w:family w:val="auto"/>
    <w:pitch w:val="variable"/>
    <w:sig w:usb0="00000000" w:usb1="10000000" w:usb2="00000000" w:usb3="00000000" w:csb0="80000000" w:csb1="00000000"/>
    <w:embedRegular r:id="rId11" w:fontKey="{874E218B-F17F-4BD0-A13C-A943526A1789}"/>
  </w:font>
  <w:font w:name="Helvetica">
    <w:panose1 w:val="020B0604020202020204"/>
    <w:charset w:val="00"/>
    <w:family w:val="swiss"/>
    <w:pitch w:val="variable"/>
    <w:sig w:usb0="E0002EFF" w:usb1="C000785B" w:usb2="00000009" w:usb3="00000000" w:csb0="000001FF" w:csb1="00000000"/>
    <w:embedBold r:id="rId12" w:fontKey="{EA40EC25-BA4D-4A26-8AD0-D2173CCBBE06}"/>
  </w:font>
  <w:font w:name="Helv">
    <w:panose1 w:val="020B0604020202030204"/>
    <w:charset w:val="00"/>
    <w:family w:val="auto"/>
    <w:notTrueType/>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embedRegular r:id="rId13" w:fontKey="{4B89FF2A-74E7-491F-9F0A-24D671A9BFF8}"/>
  </w:font>
  <w:font w:name="Calibri Light">
    <w:panose1 w:val="020F0302020204030204"/>
    <w:charset w:val="00"/>
    <w:family w:val="swiss"/>
    <w:pitch w:val="variable"/>
    <w:sig w:usb0="E0002AFF" w:usb1="C000247B" w:usb2="00000009" w:usb3="00000000" w:csb0="000001FF" w:csb1="00000000"/>
    <w:embedRegular r:id="rId14" w:fontKey="{AD8D889A-5E17-427E-880A-607F4939F3A7}"/>
  </w:font>
  <w:font w:name="Calibri">
    <w:panose1 w:val="020F0502020204030204"/>
    <w:charset w:val="00"/>
    <w:family w:val="swiss"/>
    <w:pitch w:val="variable"/>
    <w:sig w:usb0="E0002AFF" w:usb1="C000247B" w:usb2="00000009" w:usb3="00000000" w:csb0="000001FF" w:csb1="00000000"/>
    <w:embedRegular r:id="rId15" w:fontKey="{9DEC23CB-66AE-4BF5-AF3C-3D5417068C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1B545C" w14:textId="77777777" w:rsidR="00A04245" w:rsidRDefault="00A04245" w:rsidP="00A8639E">
    <w:pPr>
      <w:pStyle w:val="Footer"/>
      <w:spacing w:before="0"/>
      <w:rPr>
        <w:i/>
        <w:iCs/>
        <w:sz w:val="18"/>
        <w:szCs w:val="18"/>
      </w:rPr>
    </w:pPr>
    <w:r>
      <w:rPr>
        <w:rFonts w:cs="Arial"/>
        <w:i/>
        <w:iCs/>
        <w:color w:val="000000"/>
        <w:spacing w:val="0"/>
        <w:sz w:val="18"/>
        <w:szCs w:val="18"/>
      </w:rPr>
      <w:t xml:space="preserve">Security BU – IT Implementation Guidelines </w:t>
    </w:r>
  </w:p>
  <w:p w14:paraId="1133595A" w14:textId="77777777" w:rsidR="00A04245" w:rsidRPr="00F113E1" w:rsidRDefault="00A04245" w:rsidP="00A8639E">
    <w:pPr>
      <w:pStyle w:val="Footer"/>
      <w:spacing w:before="0"/>
      <w:jc w:val="center"/>
      <w:rPr>
        <w:i/>
        <w:iCs/>
        <w:sz w:val="20"/>
      </w:rPr>
    </w:pPr>
    <w:r>
      <w:rPr>
        <w:i/>
        <w:iCs/>
        <w:sz w:val="20"/>
      </w:rPr>
      <w:tab/>
    </w:r>
    <w:r w:rsidRPr="00F113E1">
      <w:rPr>
        <w:i/>
        <w:iCs/>
        <w:sz w:val="20"/>
      </w:rPr>
      <w:t xml:space="preserve">Page </w:t>
    </w:r>
    <w:r w:rsidRPr="00F113E1">
      <w:rPr>
        <w:i/>
        <w:iCs/>
        <w:sz w:val="20"/>
      </w:rPr>
      <w:fldChar w:fldCharType="begin"/>
    </w:r>
    <w:r w:rsidRPr="00F113E1">
      <w:rPr>
        <w:i/>
        <w:iCs/>
        <w:sz w:val="20"/>
      </w:rPr>
      <w:instrText xml:space="preserve"> PAGE </w:instrText>
    </w:r>
    <w:r w:rsidRPr="00F113E1">
      <w:rPr>
        <w:i/>
        <w:iCs/>
        <w:sz w:val="20"/>
      </w:rPr>
      <w:fldChar w:fldCharType="separate"/>
    </w:r>
    <w:r>
      <w:rPr>
        <w:i/>
        <w:iCs/>
        <w:noProof/>
        <w:sz w:val="20"/>
      </w:rPr>
      <w:t>8</w:t>
    </w:r>
    <w:r w:rsidRPr="00F113E1">
      <w:rPr>
        <w:i/>
        <w:iCs/>
        <w:sz w:val="20"/>
      </w:rPr>
      <w:fldChar w:fldCharType="end"/>
    </w:r>
    <w:r w:rsidRPr="00F113E1">
      <w:rPr>
        <w:i/>
        <w:iCs/>
        <w:sz w:val="20"/>
      </w:rPr>
      <w:t xml:space="preserve"> of </w:t>
    </w:r>
    <w:r w:rsidRPr="00F113E1">
      <w:rPr>
        <w:i/>
        <w:iCs/>
        <w:sz w:val="20"/>
      </w:rPr>
      <w:fldChar w:fldCharType="begin"/>
    </w:r>
    <w:r w:rsidRPr="00F113E1">
      <w:rPr>
        <w:i/>
        <w:iCs/>
        <w:sz w:val="20"/>
      </w:rPr>
      <w:instrText xml:space="preserve"> NUMPAGES  \* MERGEFORMAT </w:instrText>
    </w:r>
    <w:r w:rsidRPr="00F113E1">
      <w:rPr>
        <w:i/>
        <w:iCs/>
        <w:sz w:val="20"/>
      </w:rPr>
      <w:fldChar w:fldCharType="separate"/>
    </w:r>
    <w:r>
      <w:rPr>
        <w:i/>
        <w:iCs/>
        <w:noProof/>
        <w:sz w:val="20"/>
      </w:rPr>
      <w:t>9</w:t>
    </w:r>
    <w:r w:rsidRPr="00F113E1">
      <w:rPr>
        <w:i/>
        <w:iCs/>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5E2EF4" w14:textId="77777777" w:rsidR="009B2310" w:rsidRDefault="009B2310">
      <w:r>
        <w:separator/>
      </w:r>
    </w:p>
  </w:footnote>
  <w:footnote w:type="continuationSeparator" w:id="0">
    <w:p w14:paraId="3115BC17" w14:textId="77777777" w:rsidR="009B2310" w:rsidRDefault="009B23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pStyle w:val="WW-DefaultText"/>
      <w:lvlText w:val="*"/>
      <w:lvlJc w:val="left"/>
    </w:lvl>
  </w:abstractNum>
  <w:abstractNum w:abstractNumId="1" w15:restartNumberingAfterBreak="0">
    <w:nsid w:val="00000001"/>
    <w:multiLevelType w:val="multilevel"/>
    <w:tmpl w:val="429CEDCE"/>
    <w:name w:val="WW8Num2"/>
    <w:lvl w:ilvl="0">
      <w:numFmt w:val="none"/>
      <w:lvlText w:val=""/>
      <w:lvlJc w:val="left"/>
      <w:pPr>
        <w:tabs>
          <w:tab w:val="num" w:pos="360"/>
        </w:tabs>
      </w:p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start w:val="1"/>
      <w:numFmt w:val="decimal"/>
      <w:lvlText w:val="%6."/>
      <w:lvlJc w:val="left"/>
      <w:pPr>
        <w:tabs>
          <w:tab w:val="num" w:pos="1080"/>
        </w:tabs>
        <w:ind w:left="1080" w:hanging="360"/>
      </w:pPr>
      <w:rPr>
        <w:rFonts w:ascii="Arial (W1)" w:hAnsi="Arial (W1)" w:hint="default"/>
        <w:b w:val="0"/>
        <w:i w:val="0"/>
        <w:color w:val="auto"/>
        <w:sz w:val="20"/>
      </w:rPr>
    </w:lvl>
    <w:lvl w:ilvl="6">
      <w:start w:val="1"/>
      <w:numFmt w:val="lowerLetter"/>
      <w:lvlText w:val="%7."/>
      <w:lvlJc w:val="left"/>
      <w:pPr>
        <w:tabs>
          <w:tab w:val="num" w:pos="1440"/>
        </w:tabs>
        <w:ind w:left="1440" w:hanging="360"/>
      </w:pPr>
      <w:rPr>
        <w:rFonts w:hint="default"/>
        <w:color w:val="auto"/>
      </w:rPr>
    </w:lvl>
    <w:lvl w:ilvl="7">
      <w:start w:val="1"/>
      <w:numFmt w:val="decimal"/>
      <w:lvlText w:val="%8)"/>
      <w:lvlJc w:val="left"/>
      <w:pPr>
        <w:tabs>
          <w:tab w:val="num" w:pos="1800"/>
        </w:tabs>
        <w:ind w:left="1800" w:hanging="360"/>
      </w:pPr>
      <w:rPr>
        <w:rFonts w:hint="default"/>
        <w:color w:val="auto"/>
      </w:rPr>
    </w:lvl>
    <w:lvl w:ilvl="8">
      <w:start w:val="1"/>
      <w:numFmt w:val="lowerLetter"/>
      <w:lvlText w:val="%9"/>
      <w:lvlJc w:val="left"/>
      <w:pPr>
        <w:tabs>
          <w:tab w:val="num" w:pos="2520"/>
        </w:tabs>
        <w:ind w:left="2520" w:hanging="720"/>
      </w:pPr>
      <w:rPr>
        <w:rFonts w:hint="default"/>
        <w:color w:val="auto"/>
      </w:rPr>
    </w:lvl>
  </w:abstractNum>
  <w:abstractNum w:abstractNumId="2" w15:restartNumberingAfterBreak="0">
    <w:nsid w:val="05583F0D"/>
    <w:multiLevelType w:val="multilevel"/>
    <w:tmpl w:val="02C4907C"/>
    <w:lvl w:ilvl="0">
      <w:start w:val="1"/>
      <w:numFmt w:val="decimal"/>
      <w:pStyle w:val="ITSSSBUHeading1"/>
      <w:lvlText w:val="%1."/>
      <w:lvlJc w:val="left"/>
      <w:pPr>
        <w:ind w:left="900" w:hanging="360"/>
      </w:pPr>
    </w:lvl>
    <w:lvl w:ilvl="1">
      <w:start w:val="2"/>
      <w:numFmt w:val="decimal"/>
      <w:isLgl/>
      <w:lvlText w:val="%1.%2"/>
      <w:lvlJc w:val="left"/>
      <w:pPr>
        <w:ind w:left="1310" w:hanging="770"/>
      </w:pPr>
      <w:rPr>
        <w:rFonts w:hint="default"/>
      </w:rPr>
    </w:lvl>
    <w:lvl w:ilvl="2">
      <w:start w:val="1"/>
      <w:numFmt w:val="decimal"/>
      <w:isLgl/>
      <w:lvlText w:val="%1.%2.%3"/>
      <w:lvlJc w:val="left"/>
      <w:pPr>
        <w:ind w:left="1310" w:hanging="770"/>
      </w:pPr>
      <w:rPr>
        <w:rFonts w:hint="default"/>
      </w:rPr>
    </w:lvl>
    <w:lvl w:ilvl="3">
      <w:start w:val="1"/>
      <w:numFmt w:val="decimal"/>
      <w:isLgl/>
      <w:lvlText w:val="%1.%2.%3.%4"/>
      <w:lvlJc w:val="left"/>
      <w:pPr>
        <w:ind w:left="1310" w:hanging="77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620" w:hanging="108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1980" w:hanging="1440"/>
      </w:pPr>
      <w:rPr>
        <w:rFonts w:hint="default"/>
      </w:rPr>
    </w:lvl>
  </w:abstractNum>
  <w:abstractNum w:abstractNumId="3" w15:restartNumberingAfterBreak="0">
    <w:nsid w:val="077262A9"/>
    <w:multiLevelType w:val="hybridMultilevel"/>
    <w:tmpl w:val="919463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7FA07DA"/>
    <w:multiLevelType w:val="hybridMultilevel"/>
    <w:tmpl w:val="C17AE588"/>
    <w:lvl w:ilvl="0" w:tplc="40F2EF76">
      <w:start w:val="1"/>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92D07BA"/>
    <w:multiLevelType w:val="multilevel"/>
    <w:tmpl w:val="0EFE69D2"/>
    <w:lvl w:ilvl="0">
      <w:start w:val="1"/>
      <w:numFmt w:val="decimal"/>
      <w:lvlText w:val="%1"/>
      <w:lvlJc w:val="left"/>
      <w:pPr>
        <w:ind w:left="432" w:hanging="432"/>
      </w:pPr>
    </w:lvl>
    <w:lvl w:ilvl="1">
      <w:start w:val="1"/>
      <w:numFmt w:val="decimal"/>
      <w:pStyle w:val="ITSSSBU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0072C89"/>
    <w:multiLevelType w:val="hybridMultilevel"/>
    <w:tmpl w:val="634CE3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51C0F69"/>
    <w:multiLevelType w:val="hybridMultilevel"/>
    <w:tmpl w:val="BB984276"/>
    <w:lvl w:ilvl="0" w:tplc="31004FC4">
      <w:start w:val="1"/>
      <w:numFmt w:val="bullet"/>
      <w:lvlText w:val=""/>
      <w:lvlJc w:val="left"/>
      <w:pPr>
        <w:tabs>
          <w:tab w:val="num" w:pos="837"/>
        </w:tabs>
        <w:ind w:left="837" w:hanging="360"/>
      </w:pPr>
      <w:rPr>
        <w:rFonts w:ascii="Symbol" w:hAnsi="Symbol" w:hint="default"/>
        <w:color w:val="auto"/>
      </w:rPr>
    </w:lvl>
    <w:lvl w:ilvl="1" w:tplc="04090003" w:tentative="1">
      <w:start w:val="1"/>
      <w:numFmt w:val="bullet"/>
      <w:lvlText w:val="o"/>
      <w:lvlJc w:val="left"/>
      <w:pPr>
        <w:tabs>
          <w:tab w:val="num" w:pos="1557"/>
        </w:tabs>
        <w:ind w:left="1557" w:hanging="360"/>
      </w:pPr>
      <w:rPr>
        <w:rFonts w:ascii="Courier New" w:hAnsi="Courier New" w:hint="default"/>
      </w:rPr>
    </w:lvl>
    <w:lvl w:ilvl="2" w:tplc="04090005" w:tentative="1">
      <w:start w:val="1"/>
      <w:numFmt w:val="bullet"/>
      <w:lvlText w:val=""/>
      <w:lvlJc w:val="left"/>
      <w:pPr>
        <w:tabs>
          <w:tab w:val="num" w:pos="2277"/>
        </w:tabs>
        <w:ind w:left="2277" w:hanging="360"/>
      </w:pPr>
      <w:rPr>
        <w:rFonts w:ascii="Wingdings" w:hAnsi="Wingdings" w:hint="default"/>
      </w:rPr>
    </w:lvl>
    <w:lvl w:ilvl="3" w:tplc="04090001" w:tentative="1">
      <w:start w:val="1"/>
      <w:numFmt w:val="bullet"/>
      <w:lvlText w:val=""/>
      <w:lvlJc w:val="left"/>
      <w:pPr>
        <w:tabs>
          <w:tab w:val="num" w:pos="2997"/>
        </w:tabs>
        <w:ind w:left="2997" w:hanging="360"/>
      </w:pPr>
      <w:rPr>
        <w:rFonts w:ascii="Symbol" w:hAnsi="Symbol" w:hint="default"/>
      </w:rPr>
    </w:lvl>
    <w:lvl w:ilvl="4" w:tplc="04090003" w:tentative="1">
      <w:start w:val="1"/>
      <w:numFmt w:val="bullet"/>
      <w:lvlText w:val="o"/>
      <w:lvlJc w:val="left"/>
      <w:pPr>
        <w:tabs>
          <w:tab w:val="num" w:pos="3717"/>
        </w:tabs>
        <w:ind w:left="3717" w:hanging="360"/>
      </w:pPr>
      <w:rPr>
        <w:rFonts w:ascii="Courier New" w:hAnsi="Courier New" w:hint="default"/>
      </w:rPr>
    </w:lvl>
    <w:lvl w:ilvl="5" w:tplc="04090005" w:tentative="1">
      <w:start w:val="1"/>
      <w:numFmt w:val="bullet"/>
      <w:lvlText w:val=""/>
      <w:lvlJc w:val="left"/>
      <w:pPr>
        <w:tabs>
          <w:tab w:val="num" w:pos="4437"/>
        </w:tabs>
        <w:ind w:left="4437" w:hanging="360"/>
      </w:pPr>
      <w:rPr>
        <w:rFonts w:ascii="Wingdings" w:hAnsi="Wingdings" w:hint="default"/>
      </w:rPr>
    </w:lvl>
    <w:lvl w:ilvl="6" w:tplc="04090001" w:tentative="1">
      <w:start w:val="1"/>
      <w:numFmt w:val="bullet"/>
      <w:lvlText w:val=""/>
      <w:lvlJc w:val="left"/>
      <w:pPr>
        <w:tabs>
          <w:tab w:val="num" w:pos="5157"/>
        </w:tabs>
        <w:ind w:left="5157" w:hanging="360"/>
      </w:pPr>
      <w:rPr>
        <w:rFonts w:ascii="Symbol" w:hAnsi="Symbol" w:hint="default"/>
      </w:rPr>
    </w:lvl>
    <w:lvl w:ilvl="7" w:tplc="04090003" w:tentative="1">
      <w:start w:val="1"/>
      <w:numFmt w:val="bullet"/>
      <w:lvlText w:val="o"/>
      <w:lvlJc w:val="left"/>
      <w:pPr>
        <w:tabs>
          <w:tab w:val="num" w:pos="5877"/>
        </w:tabs>
        <w:ind w:left="5877" w:hanging="360"/>
      </w:pPr>
      <w:rPr>
        <w:rFonts w:ascii="Courier New" w:hAnsi="Courier New" w:hint="default"/>
      </w:rPr>
    </w:lvl>
    <w:lvl w:ilvl="8" w:tplc="04090005" w:tentative="1">
      <w:start w:val="1"/>
      <w:numFmt w:val="bullet"/>
      <w:lvlText w:val=""/>
      <w:lvlJc w:val="left"/>
      <w:pPr>
        <w:tabs>
          <w:tab w:val="num" w:pos="6597"/>
        </w:tabs>
        <w:ind w:left="6597" w:hanging="360"/>
      </w:pPr>
      <w:rPr>
        <w:rFonts w:ascii="Wingdings" w:hAnsi="Wingdings" w:hint="default"/>
      </w:rPr>
    </w:lvl>
  </w:abstractNum>
  <w:abstractNum w:abstractNumId="8" w15:restartNumberingAfterBreak="0">
    <w:nsid w:val="497005CE"/>
    <w:multiLevelType w:val="hybridMultilevel"/>
    <w:tmpl w:val="3CD05AF6"/>
    <w:lvl w:ilvl="0" w:tplc="40F2EF76">
      <w:start w:val="1"/>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EEC3D36"/>
    <w:multiLevelType w:val="hybridMultilevel"/>
    <w:tmpl w:val="F7CAA0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36A22A2"/>
    <w:multiLevelType w:val="multilevel"/>
    <w:tmpl w:val="98EAAF4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 w15:restartNumberingAfterBreak="0">
    <w:nsid w:val="6FF553EE"/>
    <w:multiLevelType w:val="multilevel"/>
    <w:tmpl w:val="04090025"/>
    <w:lvl w:ilvl="0">
      <w:start w:val="1"/>
      <w:numFmt w:val="decimal"/>
      <w:pStyle w:val="Heading1"/>
      <w:lvlText w:val="%1"/>
      <w:lvlJc w:val="left"/>
      <w:pPr>
        <w:ind w:left="432" w:hanging="432"/>
      </w:pPr>
      <w:rPr>
        <w:rFonts w:hint="default"/>
        <w:b/>
      </w:rPr>
    </w:lvl>
    <w:lvl w:ilvl="1">
      <w:start w:val="1"/>
      <w:numFmt w:val="decimal"/>
      <w:pStyle w:val="Heading2"/>
      <w:lvlText w:val="%1.%2"/>
      <w:lvlJc w:val="left"/>
      <w:pPr>
        <w:ind w:left="576" w:hanging="576"/>
      </w:pPr>
      <w:rPr>
        <w:rFonts w:hint="default"/>
        <w:b/>
        <w:i w:val="0"/>
        <w:sz w:val="24"/>
        <w:szCs w:val="24"/>
      </w:rPr>
    </w:lvl>
    <w:lvl w:ilvl="2">
      <w:start w:val="1"/>
      <w:numFmt w:val="decimal"/>
      <w:pStyle w:val="Heading3"/>
      <w:lvlText w:val="%1.%2.%3"/>
      <w:lvlJc w:val="left"/>
      <w:pPr>
        <w:ind w:left="720" w:hanging="720"/>
      </w:pPr>
      <w:rPr>
        <w:rFonts w:hint="default"/>
        <w:b/>
        <w:sz w:val="22"/>
        <w:szCs w:val="22"/>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76F4436C"/>
    <w:multiLevelType w:val="multilevel"/>
    <w:tmpl w:val="6D6E9898"/>
    <w:lvl w:ilvl="0">
      <w:start w:val="1"/>
      <w:numFmt w:val="decimal"/>
      <w:lvlText w:val="%1."/>
      <w:lvlJc w:val="left"/>
      <w:pPr>
        <w:ind w:left="360" w:hanging="360"/>
      </w:pPr>
      <w:rPr>
        <w:rFonts w:hint="default"/>
      </w:rPr>
    </w:lvl>
    <w:lvl w:ilvl="1">
      <w:start w:val="1"/>
      <w:numFmt w:val="decimal"/>
      <w:pStyle w:val="ITSSSBU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AC11407"/>
    <w:multiLevelType w:val="hybridMultilevel"/>
    <w:tmpl w:val="084CAE1E"/>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lvlOverride w:ilvl="0">
      <w:lvl w:ilvl="0">
        <w:start w:val="1"/>
        <w:numFmt w:val="bullet"/>
        <w:pStyle w:val="WW-DefaultText"/>
        <w:lvlText w:val=""/>
        <w:legacy w:legacy="1" w:legacySpace="0" w:legacyIndent="360"/>
        <w:lvlJc w:val="left"/>
        <w:pPr>
          <w:ind w:left="1440" w:hanging="360"/>
        </w:pPr>
        <w:rPr>
          <w:rFonts w:ascii="Symbol" w:hAnsi="Symbol" w:hint="default"/>
        </w:rPr>
      </w:lvl>
    </w:lvlOverride>
  </w:num>
  <w:num w:numId="2">
    <w:abstractNumId w:val="1"/>
  </w:num>
  <w:num w:numId="3">
    <w:abstractNumId w:val="7"/>
  </w:num>
  <w:num w:numId="4">
    <w:abstractNumId w:val="2"/>
  </w:num>
  <w:num w:numId="5">
    <w:abstractNumId w:val="5"/>
  </w:num>
  <w:num w:numId="6">
    <w:abstractNumId w:val="11"/>
  </w:num>
  <w:num w:numId="7">
    <w:abstractNumId w:val="2"/>
    <w:lvlOverride w:ilvl="0">
      <w:startOverride w:val="1"/>
    </w:lvlOverride>
  </w:num>
  <w:num w:numId="8">
    <w:abstractNumId w:val="10"/>
  </w:num>
  <w:num w:numId="9">
    <w:abstractNumId w:val="8"/>
  </w:num>
  <w:num w:numId="10">
    <w:abstractNumId w:val="4"/>
  </w:num>
  <w:num w:numId="11">
    <w:abstractNumId w:val="9"/>
  </w:num>
  <w:num w:numId="12">
    <w:abstractNumId w:val="6"/>
  </w:num>
  <w:num w:numId="13">
    <w:abstractNumId w:val="13"/>
  </w:num>
  <w:num w:numId="14">
    <w:abstractNumId w:val="3"/>
  </w:num>
  <w:num w:numId="15">
    <w:abstractNumId w:val="12"/>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eetee Pawa">
    <w15:presenceInfo w15:providerId="AD" w15:userId="S-1-12-1-1745100290-1316981661-1234320829-3113572972"/>
  </w15:person>
  <w15:person w15:author="ELIZABETH DUNPHY">
    <w15:presenceInfo w15:providerId="None" w15:userId="ELIZABETH DUNPH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onsecutiveHyphenLimit w:val="2"/>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721F"/>
    <w:rsid w:val="00003755"/>
    <w:rsid w:val="00006ACE"/>
    <w:rsid w:val="00012ECC"/>
    <w:rsid w:val="00014B0D"/>
    <w:rsid w:val="00014EA7"/>
    <w:rsid w:val="00015C15"/>
    <w:rsid w:val="00026E1E"/>
    <w:rsid w:val="00027558"/>
    <w:rsid w:val="0003258F"/>
    <w:rsid w:val="00040C60"/>
    <w:rsid w:val="00042E6A"/>
    <w:rsid w:val="00056E73"/>
    <w:rsid w:val="0006524F"/>
    <w:rsid w:val="000712BA"/>
    <w:rsid w:val="00071FAF"/>
    <w:rsid w:val="00073A20"/>
    <w:rsid w:val="000749D7"/>
    <w:rsid w:val="0007515A"/>
    <w:rsid w:val="000779EE"/>
    <w:rsid w:val="00077A3E"/>
    <w:rsid w:val="00080BD2"/>
    <w:rsid w:val="00080D84"/>
    <w:rsid w:val="00080D98"/>
    <w:rsid w:val="000834BD"/>
    <w:rsid w:val="000877BB"/>
    <w:rsid w:val="000A015A"/>
    <w:rsid w:val="000A5D76"/>
    <w:rsid w:val="000B4409"/>
    <w:rsid w:val="000B538A"/>
    <w:rsid w:val="000B631F"/>
    <w:rsid w:val="000C7AA2"/>
    <w:rsid w:val="000D334F"/>
    <w:rsid w:val="000D3805"/>
    <w:rsid w:val="000E03CF"/>
    <w:rsid w:val="000E126A"/>
    <w:rsid w:val="000E4E25"/>
    <w:rsid w:val="000E7B9B"/>
    <w:rsid w:val="000F05D8"/>
    <w:rsid w:val="000F1650"/>
    <w:rsid w:val="000F486F"/>
    <w:rsid w:val="001055E7"/>
    <w:rsid w:val="00107B52"/>
    <w:rsid w:val="00110FC5"/>
    <w:rsid w:val="00111FFA"/>
    <w:rsid w:val="00114CD4"/>
    <w:rsid w:val="001157FE"/>
    <w:rsid w:val="00115C78"/>
    <w:rsid w:val="00120A52"/>
    <w:rsid w:val="00121FD4"/>
    <w:rsid w:val="00123C95"/>
    <w:rsid w:val="001242F7"/>
    <w:rsid w:val="001254FF"/>
    <w:rsid w:val="001305D1"/>
    <w:rsid w:val="001318E0"/>
    <w:rsid w:val="00135B73"/>
    <w:rsid w:val="00136347"/>
    <w:rsid w:val="00140C33"/>
    <w:rsid w:val="001443D6"/>
    <w:rsid w:val="001504D9"/>
    <w:rsid w:val="001509B9"/>
    <w:rsid w:val="00152A04"/>
    <w:rsid w:val="00155D80"/>
    <w:rsid w:val="00157837"/>
    <w:rsid w:val="0016193C"/>
    <w:rsid w:val="0017098F"/>
    <w:rsid w:val="00171C21"/>
    <w:rsid w:val="00180348"/>
    <w:rsid w:val="0018391C"/>
    <w:rsid w:val="0018418A"/>
    <w:rsid w:val="0018479E"/>
    <w:rsid w:val="00185454"/>
    <w:rsid w:val="00190302"/>
    <w:rsid w:val="001961D2"/>
    <w:rsid w:val="001A0552"/>
    <w:rsid w:val="001A0C2D"/>
    <w:rsid w:val="001A4A2D"/>
    <w:rsid w:val="001A4E8E"/>
    <w:rsid w:val="001A5675"/>
    <w:rsid w:val="001B3827"/>
    <w:rsid w:val="001C0127"/>
    <w:rsid w:val="001C308B"/>
    <w:rsid w:val="001C378C"/>
    <w:rsid w:val="001C48EF"/>
    <w:rsid w:val="001C558F"/>
    <w:rsid w:val="001D17AF"/>
    <w:rsid w:val="001D2BD5"/>
    <w:rsid w:val="001D3686"/>
    <w:rsid w:val="001D7BF0"/>
    <w:rsid w:val="001E0B72"/>
    <w:rsid w:val="001E2519"/>
    <w:rsid w:val="001E4B12"/>
    <w:rsid w:val="001E582C"/>
    <w:rsid w:val="001F0223"/>
    <w:rsid w:val="00201CCE"/>
    <w:rsid w:val="002071A0"/>
    <w:rsid w:val="00211163"/>
    <w:rsid w:val="002242DB"/>
    <w:rsid w:val="002259B6"/>
    <w:rsid w:val="00242C06"/>
    <w:rsid w:val="002434C2"/>
    <w:rsid w:val="00245495"/>
    <w:rsid w:val="00246630"/>
    <w:rsid w:val="00246B5C"/>
    <w:rsid w:val="0025008C"/>
    <w:rsid w:val="002505F6"/>
    <w:rsid w:val="0025133D"/>
    <w:rsid w:val="00251EE1"/>
    <w:rsid w:val="00253C0F"/>
    <w:rsid w:val="00254E57"/>
    <w:rsid w:val="002616B5"/>
    <w:rsid w:val="002619FA"/>
    <w:rsid w:val="002638FA"/>
    <w:rsid w:val="00264B60"/>
    <w:rsid w:val="00264D2E"/>
    <w:rsid w:val="002673B2"/>
    <w:rsid w:val="00270015"/>
    <w:rsid w:val="002729CF"/>
    <w:rsid w:val="002777C6"/>
    <w:rsid w:val="00284435"/>
    <w:rsid w:val="00284B88"/>
    <w:rsid w:val="00287132"/>
    <w:rsid w:val="00294BFF"/>
    <w:rsid w:val="00294DDB"/>
    <w:rsid w:val="00294EF3"/>
    <w:rsid w:val="002A5AC2"/>
    <w:rsid w:val="002A656F"/>
    <w:rsid w:val="002A67BB"/>
    <w:rsid w:val="002B10AA"/>
    <w:rsid w:val="002B1A50"/>
    <w:rsid w:val="002B4776"/>
    <w:rsid w:val="002B7486"/>
    <w:rsid w:val="002C01C6"/>
    <w:rsid w:val="002C6859"/>
    <w:rsid w:val="002D3246"/>
    <w:rsid w:val="002D662D"/>
    <w:rsid w:val="002E0E1F"/>
    <w:rsid w:val="002E1150"/>
    <w:rsid w:val="002E4571"/>
    <w:rsid w:val="002E4994"/>
    <w:rsid w:val="002E6697"/>
    <w:rsid w:val="002F2F2C"/>
    <w:rsid w:val="002F3083"/>
    <w:rsid w:val="002F495B"/>
    <w:rsid w:val="002F6834"/>
    <w:rsid w:val="002F7218"/>
    <w:rsid w:val="0030011D"/>
    <w:rsid w:val="0030074D"/>
    <w:rsid w:val="003036A4"/>
    <w:rsid w:val="0030550B"/>
    <w:rsid w:val="00305AB6"/>
    <w:rsid w:val="003067A7"/>
    <w:rsid w:val="003145B0"/>
    <w:rsid w:val="00324104"/>
    <w:rsid w:val="003275CA"/>
    <w:rsid w:val="00327DCA"/>
    <w:rsid w:val="00331BD3"/>
    <w:rsid w:val="003325F8"/>
    <w:rsid w:val="00335135"/>
    <w:rsid w:val="003378E7"/>
    <w:rsid w:val="003412EC"/>
    <w:rsid w:val="00345F02"/>
    <w:rsid w:val="00350818"/>
    <w:rsid w:val="00351D2F"/>
    <w:rsid w:val="0035609E"/>
    <w:rsid w:val="0036023A"/>
    <w:rsid w:val="00363CDE"/>
    <w:rsid w:val="0036683F"/>
    <w:rsid w:val="00366B31"/>
    <w:rsid w:val="00366DB7"/>
    <w:rsid w:val="003678F2"/>
    <w:rsid w:val="0037194F"/>
    <w:rsid w:val="00371AD0"/>
    <w:rsid w:val="00374849"/>
    <w:rsid w:val="00375DE4"/>
    <w:rsid w:val="003813BD"/>
    <w:rsid w:val="003818EF"/>
    <w:rsid w:val="00381D18"/>
    <w:rsid w:val="00385232"/>
    <w:rsid w:val="00386AD1"/>
    <w:rsid w:val="00387A79"/>
    <w:rsid w:val="00393510"/>
    <w:rsid w:val="00393943"/>
    <w:rsid w:val="00393F86"/>
    <w:rsid w:val="003961A4"/>
    <w:rsid w:val="00396BE3"/>
    <w:rsid w:val="003A3C32"/>
    <w:rsid w:val="003A4B2A"/>
    <w:rsid w:val="003B314A"/>
    <w:rsid w:val="003B4E00"/>
    <w:rsid w:val="003F198A"/>
    <w:rsid w:val="003F2DC4"/>
    <w:rsid w:val="003F5A0A"/>
    <w:rsid w:val="003F6247"/>
    <w:rsid w:val="003F6436"/>
    <w:rsid w:val="003F6DA7"/>
    <w:rsid w:val="004034D5"/>
    <w:rsid w:val="00410DD3"/>
    <w:rsid w:val="00410F01"/>
    <w:rsid w:val="0041256B"/>
    <w:rsid w:val="004152D2"/>
    <w:rsid w:val="00416E5B"/>
    <w:rsid w:val="00420DEC"/>
    <w:rsid w:val="0042461C"/>
    <w:rsid w:val="00427D63"/>
    <w:rsid w:val="0043277B"/>
    <w:rsid w:val="00433342"/>
    <w:rsid w:val="00434D6D"/>
    <w:rsid w:val="004359A7"/>
    <w:rsid w:val="00436E49"/>
    <w:rsid w:val="00437F2F"/>
    <w:rsid w:val="00440477"/>
    <w:rsid w:val="0044394A"/>
    <w:rsid w:val="00445B4D"/>
    <w:rsid w:val="004517A7"/>
    <w:rsid w:val="00453BD1"/>
    <w:rsid w:val="00453E11"/>
    <w:rsid w:val="004541E0"/>
    <w:rsid w:val="004559D2"/>
    <w:rsid w:val="00457022"/>
    <w:rsid w:val="00467115"/>
    <w:rsid w:val="00467FDA"/>
    <w:rsid w:val="00470065"/>
    <w:rsid w:val="00470987"/>
    <w:rsid w:val="0047112A"/>
    <w:rsid w:val="004720C9"/>
    <w:rsid w:val="00474BEC"/>
    <w:rsid w:val="00475F5D"/>
    <w:rsid w:val="004778D3"/>
    <w:rsid w:val="004815C8"/>
    <w:rsid w:val="004826B5"/>
    <w:rsid w:val="00482A04"/>
    <w:rsid w:val="00486D0A"/>
    <w:rsid w:val="004927B3"/>
    <w:rsid w:val="00495231"/>
    <w:rsid w:val="004A65CB"/>
    <w:rsid w:val="004B2FA8"/>
    <w:rsid w:val="004B70D2"/>
    <w:rsid w:val="004B74F8"/>
    <w:rsid w:val="004C05F8"/>
    <w:rsid w:val="004C30B3"/>
    <w:rsid w:val="004C7357"/>
    <w:rsid w:val="004D3A5D"/>
    <w:rsid w:val="004D469E"/>
    <w:rsid w:val="004D71D0"/>
    <w:rsid w:val="004E594C"/>
    <w:rsid w:val="004E6B48"/>
    <w:rsid w:val="004F2531"/>
    <w:rsid w:val="004F2BB2"/>
    <w:rsid w:val="004F4AB7"/>
    <w:rsid w:val="00500FA8"/>
    <w:rsid w:val="00510C03"/>
    <w:rsid w:val="00510F71"/>
    <w:rsid w:val="00514FA4"/>
    <w:rsid w:val="005202D8"/>
    <w:rsid w:val="00522D19"/>
    <w:rsid w:val="005277BB"/>
    <w:rsid w:val="00532FC6"/>
    <w:rsid w:val="005331F7"/>
    <w:rsid w:val="00534085"/>
    <w:rsid w:val="005354B2"/>
    <w:rsid w:val="00535905"/>
    <w:rsid w:val="00552B9B"/>
    <w:rsid w:val="005534A6"/>
    <w:rsid w:val="00554128"/>
    <w:rsid w:val="0055458F"/>
    <w:rsid w:val="00555EA1"/>
    <w:rsid w:val="005623FC"/>
    <w:rsid w:val="00563255"/>
    <w:rsid w:val="005632A8"/>
    <w:rsid w:val="00563E5A"/>
    <w:rsid w:val="00566A03"/>
    <w:rsid w:val="00567F9F"/>
    <w:rsid w:val="0057037E"/>
    <w:rsid w:val="00571E20"/>
    <w:rsid w:val="005720FD"/>
    <w:rsid w:val="00572969"/>
    <w:rsid w:val="00584869"/>
    <w:rsid w:val="005947D1"/>
    <w:rsid w:val="005A38F5"/>
    <w:rsid w:val="005A7520"/>
    <w:rsid w:val="005B4871"/>
    <w:rsid w:val="005B4F7C"/>
    <w:rsid w:val="005B5710"/>
    <w:rsid w:val="005B6F3A"/>
    <w:rsid w:val="005C58C6"/>
    <w:rsid w:val="005C617B"/>
    <w:rsid w:val="005D4115"/>
    <w:rsid w:val="005D6CDE"/>
    <w:rsid w:val="005E4EF5"/>
    <w:rsid w:val="005E5DA5"/>
    <w:rsid w:val="005E7946"/>
    <w:rsid w:val="005E7EE7"/>
    <w:rsid w:val="005F0EB9"/>
    <w:rsid w:val="005F3DF9"/>
    <w:rsid w:val="005F5639"/>
    <w:rsid w:val="00602C40"/>
    <w:rsid w:val="00604BB5"/>
    <w:rsid w:val="006069E0"/>
    <w:rsid w:val="00607120"/>
    <w:rsid w:val="00607DA0"/>
    <w:rsid w:val="00613A4C"/>
    <w:rsid w:val="00614CE6"/>
    <w:rsid w:val="0061627C"/>
    <w:rsid w:val="00616ADF"/>
    <w:rsid w:val="00617FD9"/>
    <w:rsid w:val="006217EA"/>
    <w:rsid w:val="00622AD8"/>
    <w:rsid w:val="00624AA6"/>
    <w:rsid w:val="00626154"/>
    <w:rsid w:val="00627D4E"/>
    <w:rsid w:val="00630360"/>
    <w:rsid w:val="00630E76"/>
    <w:rsid w:val="0063221D"/>
    <w:rsid w:val="00632263"/>
    <w:rsid w:val="006336AF"/>
    <w:rsid w:val="00634B64"/>
    <w:rsid w:val="006354F5"/>
    <w:rsid w:val="00637027"/>
    <w:rsid w:val="00641071"/>
    <w:rsid w:val="006413BA"/>
    <w:rsid w:val="00642E0D"/>
    <w:rsid w:val="006437EC"/>
    <w:rsid w:val="00643DCF"/>
    <w:rsid w:val="006477B1"/>
    <w:rsid w:val="00651826"/>
    <w:rsid w:val="006560D1"/>
    <w:rsid w:val="00656988"/>
    <w:rsid w:val="0066243B"/>
    <w:rsid w:val="006717D5"/>
    <w:rsid w:val="0067220C"/>
    <w:rsid w:val="006730A8"/>
    <w:rsid w:val="00676071"/>
    <w:rsid w:val="00677F7E"/>
    <w:rsid w:val="006805A4"/>
    <w:rsid w:val="00680672"/>
    <w:rsid w:val="006806CA"/>
    <w:rsid w:val="006812B2"/>
    <w:rsid w:val="00683AE6"/>
    <w:rsid w:val="00684A06"/>
    <w:rsid w:val="006862AB"/>
    <w:rsid w:val="00686FF2"/>
    <w:rsid w:val="00690727"/>
    <w:rsid w:val="006909F8"/>
    <w:rsid w:val="00690BA7"/>
    <w:rsid w:val="00694B82"/>
    <w:rsid w:val="00695A02"/>
    <w:rsid w:val="006A0738"/>
    <w:rsid w:val="006A0C16"/>
    <w:rsid w:val="006A17FF"/>
    <w:rsid w:val="006A3224"/>
    <w:rsid w:val="006A443B"/>
    <w:rsid w:val="006A483B"/>
    <w:rsid w:val="006A5964"/>
    <w:rsid w:val="006A596B"/>
    <w:rsid w:val="006A6358"/>
    <w:rsid w:val="006A70C0"/>
    <w:rsid w:val="006B446C"/>
    <w:rsid w:val="006D0EA2"/>
    <w:rsid w:val="006D173C"/>
    <w:rsid w:val="006D1C0C"/>
    <w:rsid w:val="006D2B34"/>
    <w:rsid w:val="006D42C9"/>
    <w:rsid w:val="006D44D9"/>
    <w:rsid w:val="006E4B34"/>
    <w:rsid w:val="006E6D4E"/>
    <w:rsid w:val="006E72CC"/>
    <w:rsid w:val="006F39E4"/>
    <w:rsid w:val="006F463C"/>
    <w:rsid w:val="006F4B2B"/>
    <w:rsid w:val="006F69EE"/>
    <w:rsid w:val="007024D9"/>
    <w:rsid w:val="00704C2A"/>
    <w:rsid w:val="007050BD"/>
    <w:rsid w:val="00706B20"/>
    <w:rsid w:val="007119D9"/>
    <w:rsid w:val="007170B3"/>
    <w:rsid w:val="0071779D"/>
    <w:rsid w:val="0072685B"/>
    <w:rsid w:val="00727F1B"/>
    <w:rsid w:val="0073043D"/>
    <w:rsid w:val="00731312"/>
    <w:rsid w:val="00731C66"/>
    <w:rsid w:val="00732002"/>
    <w:rsid w:val="00732E32"/>
    <w:rsid w:val="007362DF"/>
    <w:rsid w:val="0073698A"/>
    <w:rsid w:val="00745B42"/>
    <w:rsid w:val="0075245E"/>
    <w:rsid w:val="0076061D"/>
    <w:rsid w:val="00760847"/>
    <w:rsid w:val="00763D6D"/>
    <w:rsid w:val="007662A3"/>
    <w:rsid w:val="00770C94"/>
    <w:rsid w:val="007710B7"/>
    <w:rsid w:val="00774365"/>
    <w:rsid w:val="00774765"/>
    <w:rsid w:val="00777B9D"/>
    <w:rsid w:val="00783BA9"/>
    <w:rsid w:val="00784CEC"/>
    <w:rsid w:val="00784E59"/>
    <w:rsid w:val="0078771C"/>
    <w:rsid w:val="00790D8B"/>
    <w:rsid w:val="007938F3"/>
    <w:rsid w:val="00794A62"/>
    <w:rsid w:val="0079660B"/>
    <w:rsid w:val="007A0619"/>
    <w:rsid w:val="007A1F57"/>
    <w:rsid w:val="007A3D99"/>
    <w:rsid w:val="007A635F"/>
    <w:rsid w:val="007B190A"/>
    <w:rsid w:val="007B4752"/>
    <w:rsid w:val="007B6FDA"/>
    <w:rsid w:val="007B7312"/>
    <w:rsid w:val="007B7E5F"/>
    <w:rsid w:val="007C0E11"/>
    <w:rsid w:val="007C223D"/>
    <w:rsid w:val="007C59A6"/>
    <w:rsid w:val="007C683C"/>
    <w:rsid w:val="007C6BB2"/>
    <w:rsid w:val="007D3268"/>
    <w:rsid w:val="007D6FDB"/>
    <w:rsid w:val="007F0551"/>
    <w:rsid w:val="007F2ECF"/>
    <w:rsid w:val="008022E1"/>
    <w:rsid w:val="00806785"/>
    <w:rsid w:val="00806D62"/>
    <w:rsid w:val="00807A2B"/>
    <w:rsid w:val="00811B34"/>
    <w:rsid w:val="00811BF9"/>
    <w:rsid w:val="0081584E"/>
    <w:rsid w:val="00816238"/>
    <w:rsid w:val="00816711"/>
    <w:rsid w:val="008179A1"/>
    <w:rsid w:val="008210F9"/>
    <w:rsid w:val="00821CBA"/>
    <w:rsid w:val="008220D7"/>
    <w:rsid w:val="0082291A"/>
    <w:rsid w:val="00822F6E"/>
    <w:rsid w:val="00831258"/>
    <w:rsid w:val="00841931"/>
    <w:rsid w:val="00841D47"/>
    <w:rsid w:val="00845898"/>
    <w:rsid w:val="008466B7"/>
    <w:rsid w:val="008476E7"/>
    <w:rsid w:val="0085176C"/>
    <w:rsid w:val="008519DB"/>
    <w:rsid w:val="00851BA2"/>
    <w:rsid w:val="008555A7"/>
    <w:rsid w:val="00855CD7"/>
    <w:rsid w:val="0086038D"/>
    <w:rsid w:val="00861936"/>
    <w:rsid w:val="00861D97"/>
    <w:rsid w:val="00866D62"/>
    <w:rsid w:val="00870024"/>
    <w:rsid w:val="00873383"/>
    <w:rsid w:val="00873A6E"/>
    <w:rsid w:val="008740EA"/>
    <w:rsid w:val="008748D8"/>
    <w:rsid w:val="00875981"/>
    <w:rsid w:val="0087675D"/>
    <w:rsid w:val="0087677D"/>
    <w:rsid w:val="008775A4"/>
    <w:rsid w:val="0088121C"/>
    <w:rsid w:val="0088143F"/>
    <w:rsid w:val="00882ECF"/>
    <w:rsid w:val="0088719F"/>
    <w:rsid w:val="00887373"/>
    <w:rsid w:val="00887510"/>
    <w:rsid w:val="008909A8"/>
    <w:rsid w:val="008909C7"/>
    <w:rsid w:val="00890B65"/>
    <w:rsid w:val="0089195F"/>
    <w:rsid w:val="00893D62"/>
    <w:rsid w:val="0089769C"/>
    <w:rsid w:val="008A1762"/>
    <w:rsid w:val="008A721F"/>
    <w:rsid w:val="008B4BA7"/>
    <w:rsid w:val="008C0AE6"/>
    <w:rsid w:val="008C248D"/>
    <w:rsid w:val="008C382E"/>
    <w:rsid w:val="008D0A7D"/>
    <w:rsid w:val="008D2C3F"/>
    <w:rsid w:val="008D5542"/>
    <w:rsid w:val="008E1BB5"/>
    <w:rsid w:val="008E3A6C"/>
    <w:rsid w:val="008E4196"/>
    <w:rsid w:val="008E777D"/>
    <w:rsid w:val="008F13A8"/>
    <w:rsid w:val="008F18C4"/>
    <w:rsid w:val="008F3371"/>
    <w:rsid w:val="0090364D"/>
    <w:rsid w:val="00903BE3"/>
    <w:rsid w:val="00910199"/>
    <w:rsid w:val="009122B7"/>
    <w:rsid w:val="00912636"/>
    <w:rsid w:val="00914F7D"/>
    <w:rsid w:val="00916ED7"/>
    <w:rsid w:val="0092024B"/>
    <w:rsid w:val="00921CB5"/>
    <w:rsid w:val="0092408E"/>
    <w:rsid w:val="009257B5"/>
    <w:rsid w:val="00926AD6"/>
    <w:rsid w:val="009278CD"/>
    <w:rsid w:val="00930715"/>
    <w:rsid w:val="00930F2A"/>
    <w:rsid w:val="0094027A"/>
    <w:rsid w:val="00940AA7"/>
    <w:rsid w:val="00943908"/>
    <w:rsid w:val="00945C5C"/>
    <w:rsid w:val="0094725A"/>
    <w:rsid w:val="00950368"/>
    <w:rsid w:val="00952534"/>
    <w:rsid w:val="009540C2"/>
    <w:rsid w:val="00954BBD"/>
    <w:rsid w:val="009559FD"/>
    <w:rsid w:val="009564C5"/>
    <w:rsid w:val="00961C0D"/>
    <w:rsid w:val="009625D9"/>
    <w:rsid w:val="00962684"/>
    <w:rsid w:val="00965494"/>
    <w:rsid w:val="009656F7"/>
    <w:rsid w:val="00965863"/>
    <w:rsid w:val="00972C21"/>
    <w:rsid w:val="00972C3F"/>
    <w:rsid w:val="00973052"/>
    <w:rsid w:val="00977238"/>
    <w:rsid w:val="009874F1"/>
    <w:rsid w:val="00994199"/>
    <w:rsid w:val="009945F5"/>
    <w:rsid w:val="009946F4"/>
    <w:rsid w:val="009965BD"/>
    <w:rsid w:val="009A1BF3"/>
    <w:rsid w:val="009A7973"/>
    <w:rsid w:val="009B2310"/>
    <w:rsid w:val="009B6423"/>
    <w:rsid w:val="009C0208"/>
    <w:rsid w:val="009C2AD3"/>
    <w:rsid w:val="009D063E"/>
    <w:rsid w:val="009D3D6B"/>
    <w:rsid w:val="009D41F0"/>
    <w:rsid w:val="009E17BB"/>
    <w:rsid w:val="009E224E"/>
    <w:rsid w:val="009E3E4D"/>
    <w:rsid w:val="009E4F8E"/>
    <w:rsid w:val="009F1837"/>
    <w:rsid w:val="009F2AD3"/>
    <w:rsid w:val="009F6027"/>
    <w:rsid w:val="00A038BA"/>
    <w:rsid w:val="00A04245"/>
    <w:rsid w:val="00A04888"/>
    <w:rsid w:val="00A0666A"/>
    <w:rsid w:val="00A1021B"/>
    <w:rsid w:val="00A10573"/>
    <w:rsid w:val="00A12E7C"/>
    <w:rsid w:val="00A1524A"/>
    <w:rsid w:val="00A15ADE"/>
    <w:rsid w:val="00A25E1D"/>
    <w:rsid w:val="00A26384"/>
    <w:rsid w:val="00A3136D"/>
    <w:rsid w:val="00A342EB"/>
    <w:rsid w:val="00A343E1"/>
    <w:rsid w:val="00A34939"/>
    <w:rsid w:val="00A34EAE"/>
    <w:rsid w:val="00A416E2"/>
    <w:rsid w:val="00A41D35"/>
    <w:rsid w:val="00A42001"/>
    <w:rsid w:val="00A438A1"/>
    <w:rsid w:val="00A438FC"/>
    <w:rsid w:val="00A43C41"/>
    <w:rsid w:val="00A50685"/>
    <w:rsid w:val="00A5372A"/>
    <w:rsid w:val="00A60890"/>
    <w:rsid w:val="00A7122F"/>
    <w:rsid w:val="00A7355A"/>
    <w:rsid w:val="00A73FD5"/>
    <w:rsid w:val="00A815A0"/>
    <w:rsid w:val="00A83460"/>
    <w:rsid w:val="00A83EBD"/>
    <w:rsid w:val="00A8639E"/>
    <w:rsid w:val="00A86800"/>
    <w:rsid w:val="00A913A1"/>
    <w:rsid w:val="00A94964"/>
    <w:rsid w:val="00A959E6"/>
    <w:rsid w:val="00A978F1"/>
    <w:rsid w:val="00AA107C"/>
    <w:rsid w:val="00AC21FA"/>
    <w:rsid w:val="00AD0597"/>
    <w:rsid w:val="00AD1AD3"/>
    <w:rsid w:val="00AD25BC"/>
    <w:rsid w:val="00AD293F"/>
    <w:rsid w:val="00AD5396"/>
    <w:rsid w:val="00AE44EF"/>
    <w:rsid w:val="00AE47AE"/>
    <w:rsid w:val="00AE55B4"/>
    <w:rsid w:val="00AF4525"/>
    <w:rsid w:val="00B011E0"/>
    <w:rsid w:val="00B024C8"/>
    <w:rsid w:val="00B04923"/>
    <w:rsid w:val="00B051FF"/>
    <w:rsid w:val="00B0573A"/>
    <w:rsid w:val="00B067F9"/>
    <w:rsid w:val="00B06C9D"/>
    <w:rsid w:val="00B14133"/>
    <w:rsid w:val="00B158B7"/>
    <w:rsid w:val="00B15EF6"/>
    <w:rsid w:val="00B206F0"/>
    <w:rsid w:val="00B23DEC"/>
    <w:rsid w:val="00B25235"/>
    <w:rsid w:val="00B301DA"/>
    <w:rsid w:val="00B3274A"/>
    <w:rsid w:val="00B33329"/>
    <w:rsid w:val="00B348A1"/>
    <w:rsid w:val="00B36455"/>
    <w:rsid w:val="00B40721"/>
    <w:rsid w:val="00B41BCB"/>
    <w:rsid w:val="00B46869"/>
    <w:rsid w:val="00B539E2"/>
    <w:rsid w:val="00B556DD"/>
    <w:rsid w:val="00B55851"/>
    <w:rsid w:val="00B57F94"/>
    <w:rsid w:val="00B60BED"/>
    <w:rsid w:val="00B61D9D"/>
    <w:rsid w:val="00B64778"/>
    <w:rsid w:val="00B66ED8"/>
    <w:rsid w:val="00B67D5A"/>
    <w:rsid w:val="00B70EC6"/>
    <w:rsid w:val="00B720DD"/>
    <w:rsid w:val="00B724EA"/>
    <w:rsid w:val="00B73F43"/>
    <w:rsid w:val="00B763FB"/>
    <w:rsid w:val="00B76D6C"/>
    <w:rsid w:val="00B82ECC"/>
    <w:rsid w:val="00B831E9"/>
    <w:rsid w:val="00B83A6A"/>
    <w:rsid w:val="00B86599"/>
    <w:rsid w:val="00B90186"/>
    <w:rsid w:val="00BA0955"/>
    <w:rsid w:val="00BA574E"/>
    <w:rsid w:val="00BA7F27"/>
    <w:rsid w:val="00BB1462"/>
    <w:rsid w:val="00BB18A4"/>
    <w:rsid w:val="00BB742C"/>
    <w:rsid w:val="00BC1C95"/>
    <w:rsid w:val="00BC1E41"/>
    <w:rsid w:val="00BC3FF0"/>
    <w:rsid w:val="00BC494F"/>
    <w:rsid w:val="00BC553D"/>
    <w:rsid w:val="00BC6250"/>
    <w:rsid w:val="00BD4C3E"/>
    <w:rsid w:val="00BD5687"/>
    <w:rsid w:val="00BD6578"/>
    <w:rsid w:val="00BD757C"/>
    <w:rsid w:val="00BE0AD7"/>
    <w:rsid w:val="00BF6FC4"/>
    <w:rsid w:val="00BF7E25"/>
    <w:rsid w:val="00C03844"/>
    <w:rsid w:val="00C07BB4"/>
    <w:rsid w:val="00C07C94"/>
    <w:rsid w:val="00C11009"/>
    <w:rsid w:val="00C13C9A"/>
    <w:rsid w:val="00C164D4"/>
    <w:rsid w:val="00C1713D"/>
    <w:rsid w:val="00C17393"/>
    <w:rsid w:val="00C17DA7"/>
    <w:rsid w:val="00C2097A"/>
    <w:rsid w:val="00C2228D"/>
    <w:rsid w:val="00C25476"/>
    <w:rsid w:val="00C26F1C"/>
    <w:rsid w:val="00C31755"/>
    <w:rsid w:val="00C34040"/>
    <w:rsid w:val="00C432F7"/>
    <w:rsid w:val="00C46B72"/>
    <w:rsid w:val="00C5643B"/>
    <w:rsid w:val="00C603A8"/>
    <w:rsid w:val="00C604ED"/>
    <w:rsid w:val="00C63631"/>
    <w:rsid w:val="00C64778"/>
    <w:rsid w:val="00C657D1"/>
    <w:rsid w:val="00C72201"/>
    <w:rsid w:val="00C73E51"/>
    <w:rsid w:val="00C80B79"/>
    <w:rsid w:val="00C8105B"/>
    <w:rsid w:val="00C83C67"/>
    <w:rsid w:val="00C84AB6"/>
    <w:rsid w:val="00C85526"/>
    <w:rsid w:val="00C8759B"/>
    <w:rsid w:val="00C91037"/>
    <w:rsid w:val="00C94CAB"/>
    <w:rsid w:val="00C962AF"/>
    <w:rsid w:val="00CA2D13"/>
    <w:rsid w:val="00CA5B38"/>
    <w:rsid w:val="00CA7CCB"/>
    <w:rsid w:val="00CA7D9F"/>
    <w:rsid w:val="00CB08A5"/>
    <w:rsid w:val="00CB11DB"/>
    <w:rsid w:val="00CB215A"/>
    <w:rsid w:val="00CB256B"/>
    <w:rsid w:val="00CB37ED"/>
    <w:rsid w:val="00CB7FEC"/>
    <w:rsid w:val="00CC36E1"/>
    <w:rsid w:val="00CD3E3E"/>
    <w:rsid w:val="00CD498D"/>
    <w:rsid w:val="00CD5CD2"/>
    <w:rsid w:val="00CD6EB8"/>
    <w:rsid w:val="00CE399E"/>
    <w:rsid w:val="00CE7F62"/>
    <w:rsid w:val="00CF18DD"/>
    <w:rsid w:val="00CF43FF"/>
    <w:rsid w:val="00D0148B"/>
    <w:rsid w:val="00D014F0"/>
    <w:rsid w:val="00D015D6"/>
    <w:rsid w:val="00D01FF2"/>
    <w:rsid w:val="00D04D89"/>
    <w:rsid w:val="00D06A45"/>
    <w:rsid w:val="00D10269"/>
    <w:rsid w:val="00D104B9"/>
    <w:rsid w:val="00D114E7"/>
    <w:rsid w:val="00D12FFA"/>
    <w:rsid w:val="00D13825"/>
    <w:rsid w:val="00D14DE0"/>
    <w:rsid w:val="00D15C1F"/>
    <w:rsid w:val="00D17FB3"/>
    <w:rsid w:val="00D2082F"/>
    <w:rsid w:val="00D2164F"/>
    <w:rsid w:val="00D23BB6"/>
    <w:rsid w:val="00D2713D"/>
    <w:rsid w:val="00D359BE"/>
    <w:rsid w:val="00D35F8D"/>
    <w:rsid w:val="00D361D9"/>
    <w:rsid w:val="00D376CB"/>
    <w:rsid w:val="00D3776E"/>
    <w:rsid w:val="00D4453C"/>
    <w:rsid w:val="00D51482"/>
    <w:rsid w:val="00D55D87"/>
    <w:rsid w:val="00D604E8"/>
    <w:rsid w:val="00D60A0A"/>
    <w:rsid w:val="00D63C89"/>
    <w:rsid w:val="00D64093"/>
    <w:rsid w:val="00D67C55"/>
    <w:rsid w:val="00D7102F"/>
    <w:rsid w:val="00D71EC6"/>
    <w:rsid w:val="00D7226C"/>
    <w:rsid w:val="00D72CEB"/>
    <w:rsid w:val="00D72E2B"/>
    <w:rsid w:val="00D75EF2"/>
    <w:rsid w:val="00D84DFA"/>
    <w:rsid w:val="00D92BE1"/>
    <w:rsid w:val="00D93AB6"/>
    <w:rsid w:val="00D95553"/>
    <w:rsid w:val="00D96827"/>
    <w:rsid w:val="00D975A0"/>
    <w:rsid w:val="00DA4FBA"/>
    <w:rsid w:val="00DA6F4F"/>
    <w:rsid w:val="00DB0255"/>
    <w:rsid w:val="00DB0674"/>
    <w:rsid w:val="00DB3665"/>
    <w:rsid w:val="00DB40AD"/>
    <w:rsid w:val="00DB471F"/>
    <w:rsid w:val="00DB7E1B"/>
    <w:rsid w:val="00DC0C89"/>
    <w:rsid w:val="00DC1288"/>
    <w:rsid w:val="00DC2265"/>
    <w:rsid w:val="00DC30D4"/>
    <w:rsid w:val="00DC4A9B"/>
    <w:rsid w:val="00DC53D5"/>
    <w:rsid w:val="00DC5C88"/>
    <w:rsid w:val="00DC6ED2"/>
    <w:rsid w:val="00DE0114"/>
    <w:rsid w:val="00DE5B9C"/>
    <w:rsid w:val="00DE6A01"/>
    <w:rsid w:val="00DE70B0"/>
    <w:rsid w:val="00DE72F9"/>
    <w:rsid w:val="00DF0930"/>
    <w:rsid w:val="00DF178C"/>
    <w:rsid w:val="00DF2749"/>
    <w:rsid w:val="00DF56A4"/>
    <w:rsid w:val="00DF618D"/>
    <w:rsid w:val="00DF79BD"/>
    <w:rsid w:val="00E02385"/>
    <w:rsid w:val="00E02412"/>
    <w:rsid w:val="00E05D29"/>
    <w:rsid w:val="00E07530"/>
    <w:rsid w:val="00E10029"/>
    <w:rsid w:val="00E20CF9"/>
    <w:rsid w:val="00E25466"/>
    <w:rsid w:val="00E2592D"/>
    <w:rsid w:val="00E525F3"/>
    <w:rsid w:val="00E60FBC"/>
    <w:rsid w:val="00E61A41"/>
    <w:rsid w:val="00E63DC5"/>
    <w:rsid w:val="00E65A51"/>
    <w:rsid w:val="00E66B8D"/>
    <w:rsid w:val="00E71F79"/>
    <w:rsid w:val="00E74759"/>
    <w:rsid w:val="00E75B26"/>
    <w:rsid w:val="00E76D7E"/>
    <w:rsid w:val="00E817AB"/>
    <w:rsid w:val="00E85112"/>
    <w:rsid w:val="00E85C72"/>
    <w:rsid w:val="00E862AA"/>
    <w:rsid w:val="00E87A51"/>
    <w:rsid w:val="00E87E0E"/>
    <w:rsid w:val="00E93432"/>
    <w:rsid w:val="00E94EB3"/>
    <w:rsid w:val="00E977B8"/>
    <w:rsid w:val="00E97CF8"/>
    <w:rsid w:val="00EA03FA"/>
    <w:rsid w:val="00EA1251"/>
    <w:rsid w:val="00EA1BCF"/>
    <w:rsid w:val="00EA5930"/>
    <w:rsid w:val="00EA7232"/>
    <w:rsid w:val="00EA74E1"/>
    <w:rsid w:val="00EB06F0"/>
    <w:rsid w:val="00EB0767"/>
    <w:rsid w:val="00EB0802"/>
    <w:rsid w:val="00EB1FDA"/>
    <w:rsid w:val="00EB24B8"/>
    <w:rsid w:val="00EB7295"/>
    <w:rsid w:val="00EC01BC"/>
    <w:rsid w:val="00EC1C9A"/>
    <w:rsid w:val="00EC3380"/>
    <w:rsid w:val="00EC4AB0"/>
    <w:rsid w:val="00EC74A1"/>
    <w:rsid w:val="00ED13D8"/>
    <w:rsid w:val="00ED3A88"/>
    <w:rsid w:val="00ED5CD5"/>
    <w:rsid w:val="00EE0861"/>
    <w:rsid w:val="00EE7256"/>
    <w:rsid w:val="00EF0535"/>
    <w:rsid w:val="00EF0637"/>
    <w:rsid w:val="00EF125B"/>
    <w:rsid w:val="00EF1749"/>
    <w:rsid w:val="00EF2021"/>
    <w:rsid w:val="00EF4DFB"/>
    <w:rsid w:val="00EF7807"/>
    <w:rsid w:val="00F007E3"/>
    <w:rsid w:val="00F00D61"/>
    <w:rsid w:val="00F034B3"/>
    <w:rsid w:val="00F0536D"/>
    <w:rsid w:val="00F112A9"/>
    <w:rsid w:val="00F113E1"/>
    <w:rsid w:val="00F11CD3"/>
    <w:rsid w:val="00F14529"/>
    <w:rsid w:val="00F14955"/>
    <w:rsid w:val="00F16596"/>
    <w:rsid w:val="00F1727F"/>
    <w:rsid w:val="00F2199E"/>
    <w:rsid w:val="00F21A92"/>
    <w:rsid w:val="00F21B6B"/>
    <w:rsid w:val="00F23889"/>
    <w:rsid w:val="00F24D39"/>
    <w:rsid w:val="00F312EA"/>
    <w:rsid w:val="00F33ADD"/>
    <w:rsid w:val="00F36781"/>
    <w:rsid w:val="00F415DA"/>
    <w:rsid w:val="00F43EF2"/>
    <w:rsid w:val="00F45B59"/>
    <w:rsid w:val="00F4624C"/>
    <w:rsid w:val="00F46EB8"/>
    <w:rsid w:val="00F479B7"/>
    <w:rsid w:val="00F546BC"/>
    <w:rsid w:val="00F551F5"/>
    <w:rsid w:val="00F553C1"/>
    <w:rsid w:val="00F56816"/>
    <w:rsid w:val="00F56DDB"/>
    <w:rsid w:val="00F57DF1"/>
    <w:rsid w:val="00F65FFC"/>
    <w:rsid w:val="00F70B3F"/>
    <w:rsid w:val="00F70E63"/>
    <w:rsid w:val="00F8386E"/>
    <w:rsid w:val="00F83EEA"/>
    <w:rsid w:val="00F8425A"/>
    <w:rsid w:val="00F85708"/>
    <w:rsid w:val="00F87C9F"/>
    <w:rsid w:val="00F904AB"/>
    <w:rsid w:val="00F92563"/>
    <w:rsid w:val="00F93A2A"/>
    <w:rsid w:val="00F93DC4"/>
    <w:rsid w:val="00FA00D7"/>
    <w:rsid w:val="00FA1D31"/>
    <w:rsid w:val="00FA27DD"/>
    <w:rsid w:val="00FA2C7F"/>
    <w:rsid w:val="00FA3050"/>
    <w:rsid w:val="00FA3C02"/>
    <w:rsid w:val="00FB4886"/>
    <w:rsid w:val="00FB6240"/>
    <w:rsid w:val="00FB6B3D"/>
    <w:rsid w:val="00FB7DF0"/>
    <w:rsid w:val="00FC1AC2"/>
    <w:rsid w:val="00FD0CCA"/>
    <w:rsid w:val="00FD134D"/>
    <w:rsid w:val="00FE0C79"/>
    <w:rsid w:val="00FE615A"/>
    <w:rsid w:val="00FF0062"/>
    <w:rsid w:val="00FF066F"/>
    <w:rsid w:val="00FF44E9"/>
    <w:rsid w:val="662E584B"/>
    <w:rsid w:val="6D5710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BA8BA7"/>
  <w15:docId w15:val="{36B76A92-DB8C-44DB-BF4B-26765901D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after="240" w:line="240" w:lineRule="atLeast"/>
      <w:ind w:left="1080"/>
    </w:pPr>
    <w:rPr>
      <w:rFonts w:ascii="Arial" w:hAnsi="Arial"/>
      <w:spacing w:val="-5"/>
    </w:rPr>
  </w:style>
  <w:style w:type="paragraph" w:styleId="Heading1">
    <w:name w:val="heading 1"/>
    <w:basedOn w:val="Normal"/>
    <w:next w:val="Normal"/>
    <w:link w:val="Heading1Char"/>
    <w:qFormat/>
    <w:pPr>
      <w:keepNext/>
      <w:pageBreakBefore/>
      <w:numPr>
        <w:numId w:val="6"/>
      </w:numPr>
      <w:tabs>
        <w:tab w:val="left" w:pos="1080"/>
      </w:tabs>
      <w:outlineLvl w:val="0"/>
    </w:pPr>
    <w:rPr>
      <w:b/>
      <w:sz w:val="40"/>
    </w:rPr>
  </w:style>
  <w:style w:type="paragraph" w:styleId="Heading2">
    <w:name w:val="heading 2"/>
    <w:basedOn w:val="Normal"/>
    <w:next w:val="Normal"/>
    <w:link w:val="Heading2Char"/>
    <w:qFormat/>
    <w:pPr>
      <w:keepNext/>
      <w:numPr>
        <w:ilvl w:val="1"/>
        <w:numId w:val="6"/>
      </w:numPr>
      <w:spacing w:before="240"/>
      <w:outlineLvl w:val="1"/>
    </w:pPr>
    <w:rPr>
      <w:b/>
      <w:sz w:val="32"/>
    </w:rPr>
  </w:style>
  <w:style w:type="paragraph" w:styleId="Heading3">
    <w:name w:val="heading 3"/>
    <w:basedOn w:val="Heading2"/>
    <w:next w:val="Normal"/>
    <w:qFormat/>
    <w:pPr>
      <w:numPr>
        <w:ilvl w:val="2"/>
      </w:numPr>
      <w:outlineLvl w:val="2"/>
    </w:pPr>
    <w:rPr>
      <w:b w:val="0"/>
      <w:i/>
      <w:sz w:val="24"/>
    </w:rPr>
  </w:style>
  <w:style w:type="paragraph" w:styleId="Heading4">
    <w:name w:val="heading 4"/>
    <w:basedOn w:val="Heading3"/>
    <w:next w:val="Normal"/>
    <w:qFormat/>
    <w:pPr>
      <w:numPr>
        <w:ilvl w:val="3"/>
      </w:numPr>
      <w:spacing w:after="60"/>
      <w:outlineLvl w:val="3"/>
    </w:pPr>
    <w:rPr>
      <w:rFonts w:ascii="Times New Roman" w:hAnsi="Times New Roman"/>
      <w:b/>
    </w:rPr>
  </w:style>
  <w:style w:type="paragraph" w:styleId="Heading5">
    <w:name w:val="heading 5"/>
    <w:basedOn w:val="Normal"/>
    <w:next w:val="Normal"/>
    <w:qFormat/>
    <w:pPr>
      <w:numPr>
        <w:ilvl w:val="4"/>
        <w:numId w:val="6"/>
      </w:numPr>
      <w:spacing w:before="240" w:after="60"/>
      <w:outlineLvl w:val="4"/>
    </w:pPr>
    <w:rPr>
      <w:sz w:val="22"/>
    </w:rPr>
  </w:style>
  <w:style w:type="paragraph" w:styleId="Heading6">
    <w:name w:val="heading 6"/>
    <w:basedOn w:val="Normal"/>
    <w:next w:val="Normal"/>
    <w:qFormat/>
    <w:pPr>
      <w:numPr>
        <w:ilvl w:val="5"/>
        <w:numId w:val="6"/>
      </w:numPr>
      <w:spacing w:before="240" w:after="60"/>
      <w:outlineLvl w:val="5"/>
    </w:pPr>
    <w:rPr>
      <w:i/>
      <w:sz w:val="22"/>
    </w:rPr>
  </w:style>
  <w:style w:type="paragraph" w:styleId="Heading7">
    <w:name w:val="heading 7"/>
    <w:basedOn w:val="Normal"/>
    <w:next w:val="Normal"/>
    <w:qFormat/>
    <w:pPr>
      <w:numPr>
        <w:ilvl w:val="6"/>
        <w:numId w:val="6"/>
      </w:numPr>
      <w:spacing w:before="240" w:after="60"/>
      <w:outlineLvl w:val="6"/>
    </w:pPr>
  </w:style>
  <w:style w:type="paragraph" w:styleId="Heading8">
    <w:name w:val="heading 8"/>
    <w:basedOn w:val="Normal"/>
    <w:next w:val="Normal"/>
    <w:qFormat/>
    <w:pPr>
      <w:numPr>
        <w:ilvl w:val="7"/>
        <w:numId w:val="6"/>
      </w:numPr>
      <w:spacing w:before="240" w:after="60"/>
      <w:outlineLvl w:val="7"/>
    </w:pPr>
    <w:rPr>
      <w:i/>
    </w:rPr>
  </w:style>
  <w:style w:type="paragraph" w:styleId="Heading9">
    <w:name w:val="heading 9"/>
    <w:basedOn w:val="Normal"/>
    <w:next w:val="Normal"/>
    <w:qFormat/>
    <w:pPr>
      <w:numPr>
        <w:ilvl w:val="8"/>
        <w:numId w:val="6"/>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pPr>
      <w:tabs>
        <w:tab w:val="right" w:leader="dot" w:pos="9360"/>
      </w:tabs>
      <w:spacing w:after="0"/>
    </w:pPr>
    <w:rPr>
      <w:b/>
      <w:noProof/>
      <w:sz w:val="24"/>
    </w:rPr>
  </w:style>
  <w:style w:type="paragraph" w:styleId="TOC2">
    <w:name w:val="toc 2"/>
    <w:basedOn w:val="Normal"/>
    <w:next w:val="Normal"/>
    <w:uiPriority w:val="39"/>
    <w:pPr>
      <w:tabs>
        <w:tab w:val="right" w:leader="dot" w:pos="9360"/>
      </w:tabs>
      <w:spacing w:after="0"/>
      <w:ind w:left="1440"/>
    </w:pPr>
    <w:rPr>
      <w:b/>
      <w:noProof/>
      <w:sz w:val="24"/>
    </w:rPr>
  </w:style>
  <w:style w:type="paragraph" w:styleId="TOC3">
    <w:name w:val="toc 3"/>
    <w:basedOn w:val="Normal"/>
    <w:next w:val="Normal"/>
    <w:uiPriority w:val="39"/>
    <w:pPr>
      <w:tabs>
        <w:tab w:val="right" w:leader="dot" w:pos="9360"/>
      </w:tabs>
      <w:spacing w:after="0"/>
      <w:ind w:left="1800"/>
    </w:pPr>
    <w:rPr>
      <w:i/>
      <w:noProof/>
      <w:sz w:val="24"/>
    </w:rPr>
  </w:style>
  <w:style w:type="paragraph" w:styleId="TOC4">
    <w:name w:val="toc 4"/>
    <w:basedOn w:val="Normal"/>
    <w:next w:val="Normal"/>
    <w:semiHidden/>
    <w:pPr>
      <w:tabs>
        <w:tab w:val="right" w:leader="dot" w:pos="9360"/>
      </w:tabs>
      <w:spacing w:after="120"/>
      <w:ind w:left="720"/>
    </w:pPr>
  </w:style>
  <w:style w:type="paragraph" w:styleId="TOC5">
    <w:name w:val="toc 5"/>
    <w:basedOn w:val="Normal"/>
    <w:next w:val="Normal"/>
    <w:semiHidden/>
    <w:pPr>
      <w:tabs>
        <w:tab w:val="right" w:leader="dot" w:pos="9360"/>
      </w:tabs>
      <w:spacing w:after="120"/>
      <w:ind w:left="965"/>
    </w:pPr>
  </w:style>
  <w:style w:type="paragraph" w:styleId="TOC6">
    <w:name w:val="toc 6"/>
    <w:basedOn w:val="Normal"/>
    <w:next w:val="Normal"/>
    <w:semiHidden/>
    <w:pPr>
      <w:tabs>
        <w:tab w:val="right" w:leader="dot" w:pos="9360"/>
      </w:tabs>
      <w:spacing w:after="120"/>
      <w:ind w:left="1195"/>
    </w:pPr>
  </w:style>
  <w:style w:type="paragraph" w:styleId="TOC7">
    <w:name w:val="toc 7"/>
    <w:basedOn w:val="Normal"/>
    <w:next w:val="Normal"/>
    <w:semiHidden/>
    <w:pPr>
      <w:tabs>
        <w:tab w:val="right" w:leader="dot" w:pos="9360"/>
      </w:tabs>
      <w:spacing w:after="120"/>
      <w:ind w:left="1440"/>
    </w:pPr>
  </w:style>
  <w:style w:type="paragraph" w:styleId="TOC8">
    <w:name w:val="toc 8"/>
    <w:basedOn w:val="Normal"/>
    <w:next w:val="Normal"/>
    <w:semiHidden/>
    <w:pPr>
      <w:tabs>
        <w:tab w:val="right" w:leader="dot" w:pos="9360"/>
      </w:tabs>
      <w:spacing w:after="120"/>
      <w:ind w:left="1685"/>
    </w:pPr>
  </w:style>
  <w:style w:type="paragraph" w:styleId="TOC9">
    <w:name w:val="toc 9"/>
    <w:basedOn w:val="Normal"/>
    <w:next w:val="Normal"/>
    <w:semiHidden/>
    <w:pPr>
      <w:tabs>
        <w:tab w:val="right" w:leader="dot" w:pos="9360"/>
      </w:tabs>
      <w:spacing w:after="120"/>
      <w:ind w:left="1915"/>
    </w:pPr>
  </w:style>
  <w:style w:type="paragraph" w:styleId="Caption">
    <w:name w:val="caption"/>
    <w:basedOn w:val="Normal"/>
    <w:next w:val="Normal"/>
    <w:qFormat/>
    <w:pPr>
      <w:spacing w:before="120"/>
      <w:ind w:left="0"/>
      <w:jc w:val="center"/>
    </w:pPr>
    <w:rPr>
      <w:b/>
    </w:rPr>
  </w:style>
  <w:style w:type="paragraph" w:styleId="Title">
    <w:name w:val="Title"/>
    <w:basedOn w:val="Normal"/>
    <w:qFormat/>
    <w:pPr>
      <w:spacing w:after="200" w:line="240" w:lineRule="auto"/>
      <w:ind w:left="720"/>
      <w:jc w:val="center"/>
    </w:pPr>
    <w:rPr>
      <w:rFonts w:ascii="Helvetica" w:hAnsi="Helvetica"/>
      <w:b/>
      <w:sz w:val="40"/>
    </w:rPr>
  </w:style>
  <w:style w:type="paragraph" w:customStyle="1" w:styleId="MainTitle">
    <w:name w:val="Main Title"/>
    <w:basedOn w:val="Normal"/>
    <w:next w:val="ProjectName"/>
    <w:pPr>
      <w:spacing w:before="2640" w:after="0"/>
      <w:ind w:left="0"/>
      <w:jc w:val="right"/>
    </w:pPr>
    <w:rPr>
      <w:b/>
      <w:kern w:val="28"/>
      <w:sz w:val="64"/>
    </w:rPr>
  </w:style>
  <w:style w:type="paragraph" w:customStyle="1" w:styleId="ProjectName">
    <w:name w:val="Project Name"/>
    <w:basedOn w:val="Normal"/>
    <w:pPr>
      <w:spacing w:before="2400"/>
      <w:ind w:left="0"/>
      <w:jc w:val="right"/>
    </w:pPr>
    <w:rPr>
      <w:b/>
      <w:sz w:val="40"/>
    </w:rPr>
  </w:style>
  <w:style w:type="paragraph" w:styleId="Date">
    <w:name w:val="Date"/>
    <w:basedOn w:val="Normal"/>
    <w:pPr>
      <w:spacing w:after="120"/>
      <w:jc w:val="right"/>
    </w:pPr>
    <w:rPr>
      <w:sz w:val="28"/>
    </w:rPr>
  </w:style>
  <w:style w:type="paragraph" w:customStyle="1" w:styleId="GridTable31">
    <w:name w:val="Grid Table 31"/>
    <w:basedOn w:val="Normal"/>
    <w:next w:val="Normal"/>
    <w:qFormat/>
    <w:pPr>
      <w:keepNext/>
      <w:pageBreakBefore/>
      <w:ind w:left="0"/>
    </w:pPr>
    <w:rPr>
      <w:b/>
      <w:sz w:val="40"/>
    </w:rPr>
  </w:style>
  <w:style w:type="paragraph" w:styleId="TableofFigures">
    <w:name w:val="table of figures"/>
    <w:basedOn w:val="TOC1"/>
    <w:next w:val="Normal"/>
    <w:semiHidden/>
  </w:style>
  <w:style w:type="paragraph" w:styleId="Header">
    <w:name w:val="header"/>
    <w:basedOn w:val="Normal"/>
    <w:pPr>
      <w:tabs>
        <w:tab w:val="center" w:pos="4320"/>
        <w:tab w:val="right" w:pos="8640"/>
      </w:tabs>
      <w:spacing w:before="120" w:after="360"/>
      <w:ind w:left="0"/>
    </w:pPr>
    <w:rPr>
      <w:b/>
      <w:sz w:val="16"/>
    </w:rPr>
  </w:style>
  <w:style w:type="paragraph" w:styleId="ListBullet2">
    <w:name w:val="List Bullet 2"/>
    <w:basedOn w:val="ListBullet1"/>
    <w:pPr>
      <w:ind w:left="1800"/>
    </w:pPr>
  </w:style>
  <w:style w:type="paragraph" w:customStyle="1" w:styleId="ListBullet1">
    <w:name w:val="List Bullet 1"/>
    <w:basedOn w:val="NumberLevel1"/>
    <w:link w:val="ListBullet1Char"/>
  </w:style>
  <w:style w:type="paragraph" w:customStyle="1" w:styleId="NumberLevel1">
    <w:name w:val="Number Level 1"/>
    <w:basedOn w:val="Normal"/>
    <w:link w:val="NumberLevel1Char"/>
    <w:pPr>
      <w:ind w:left="1440" w:hanging="360"/>
    </w:pPr>
  </w:style>
  <w:style w:type="paragraph" w:styleId="Footer">
    <w:name w:val="footer"/>
    <w:basedOn w:val="Normal"/>
    <w:pPr>
      <w:pBdr>
        <w:top w:val="single" w:sz="18" w:space="1" w:color="auto"/>
      </w:pBdr>
      <w:tabs>
        <w:tab w:val="center" w:pos="4680"/>
        <w:tab w:val="right" w:pos="9360"/>
      </w:tabs>
      <w:spacing w:before="360" w:after="0"/>
      <w:ind w:left="0"/>
    </w:pPr>
    <w:rPr>
      <w:b/>
      <w:sz w:val="16"/>
    </w:rPr>
  </w:style>
  <w:style w:type="character" w:styleId="PageNumber">
    <w:name w:val="page number"/>
    <w:basedOn w:val="DefaultParagraphFont"/>
  </w:style>
  <w:style w:type="paragraph" w:styleId="FootnoteText">
    <w:name w:val="footnote text"/>
    <w:basedOn w:val="Normal"/>
    <w:semiHidden/>
    <w:pPr>
      <w:spacing w:after="40"/>
    </w:pPr>
    <w:rPr>
      <w:sz w:val="18"/>
    </w:rPr>
  </w:style>
  <w:style w:type="character" w:styleId="CommentReference">
    <w:name w:val="annotation reference"/>
    <w:semiHidden/>
    <w:rPr>
      <w:sz w:val="16"/>
    </w:rPr>
  </w:style>
  <w:style w:type="character" w:styleId="FootnoteReference">
    <w:name w:val="footnote reference"/>
    <w:semiHidden/>
    <w:rPr>
      <w:vertAlign w:val="superscript"/>
    </w:rPr>
  </w:style>
  <w:style w:type="paragraph" w:customStyle="1" w:styleId="NumberLevel2">
    <w:name w:val="Number Level 2"/>
    <w:basedOn w:val="ListBullet2"/>
  </w:style>
  <w:style w:type="paragraph" w:customStyle="1" w:styleId="Glossary">
    <w:name w:val="Glossary"/>
    <w:basedOn w:val="Normal"/>
    <w:pPr>
      <w:ind w:left="2520" w:hanging="2520"/>
    </w:pPr>
  </w:style>
  <w:style w:type="paragraph" w:customStyle="1" w:styleId="Normalindented">
    <w:name w:val="Normal indented"/>
    <w:basedOn w:val="Normal"/>
    <w:pPr>
      <w:ind w:left="1440"/>
    </w:pPr>
  </w:style>
  <w:style w:type="paragraph" w:styleId="ListBullet">
    <w:name w:val="List Bullet"/>
    <w:basedOn w:val="Normal"/>
    <w:autoRedefine/>
    <w:pPr>
      <w:spacing w:before="60" w:after="0" w:line="240" w:lineRule="auto"/>
      <w:ind w:left="360" w:hanging="360"/>
    </w:pPr>
    <w:rPr>
      <w:spacing w:val="0"/>
    </w:rPr>
  </w:style>
  <w:style w:type="paragraph" w:customStyle="1" w:styleId="Policy">
    <w:name w:val="Policy"/>
    <w:basedOn w:val="Normal"/>
    <w:pPr>
      <w:ind w:left="1440"/>
    </w:pPr>
    <w:rPr>
      <w:i/>
    </w:rPr>
  </w:style>
  <w:style w:type="paragraph" w:customStyle="1" w:styleId="TableText">
    <w:name w:val="Table Text"/>
    <w:basedOn w:val="Normal"/>
    <w:pPr>
      <w:spacing w:after="0"/>
      <w:ind w:left="0"/>
    </w:pPr>
  </w:style>
  <w:style w:type="paragraph" w:customStyle="1" w:styleId="Figure">
    <w:name w:val="Figure"/>
    <w:basedOn w:val="Normal"/>
    <w:pPr>
      <w:keepNext/>
      <w:spacing w:before="120"/>
      <w:ind w:left="0"/>
      <w:jc w:val="center"/>
    </w:pPr>
  </w:style>
  <w:style w:type="paragraph" w:styleId="BodyText">
    <w:name w:val="Body Text"/>
    <w:basedOn w:val="Normal"/>
    <w:pPr>
      <w:ind w:left="0"/>
    </w:pPr>
    <w:rPr>
      <w:b/>
      <w:i/>
    </w:rPr>
  </w:style>
  <w:style w:type="paragraph" w:customStyle="1" w:styleId="PolicyBold">
    <w:name w:val="Policy Bold"/>
    <w:basedOn w:val="Policy"/>
    <w:rPr>
      <w:b/>
    </w:rPr>
  </w:style>
  <w:style w:type="paragraph" w:customStyle="1" w:styleId="Draft">
    <w:name w:val="Draft"/>
    <w:basedOn w:val="Date"/>
    <w:pPr>
      <w:spacing w:after="960"/>
    </w:pPr>
    <w:rPr>
      <w:caps/>
    </w:rPr>
  </w:style>
  <w:style w:type="paragraph" w:customStyle="1" w:styleId="TableHeading">
    <w:name w:val="Table Heading"/>
    <w:basedOn w:val="TableText"/>
    <w:rPr>
      <w:b/>
    </w:rPr>
  </w:style>
  <w:style w:type="paragraph" w:customStyle="1" w:styleId="Step">
    <w:name w:val="Step"/>
    <w:basedOn w:val="NumberLevel1"/>
    <w:rPr>
      <w:b/>
    </w:rPr>
  </w:style>
  <w:style w:type="paragraph" w:customStyle="1" w:styleId="Heading-flow">
    <w:name w:val="Heading - flow"/>
    <w:basedOn w:val="Normal"/>
    <w:next w:val="Normal"/>
    <w:pPr>
      <w:keepNext/>
      <w:pageBreakBefore/>
      <w:tabs>
        <w:tab w:val="left" w:pos="1080"/>
      </w:tabs>
      <w:ind w:hanging="1080"/>
    </w:pPr>
    <w:rPr>
      <w:b/>
      <w:sz w:val="40"/>
    </w:rPr>
  </w:style>
  <w:style w:type="paragraph" w:customStyle="1" w:styleId="Heading-procedure">
    <w:name w:val="Heading - procedure"/>
    <w:basedOn w:val="Normal"/>
    <w:next w:val="Normal"/>
    <w:pPr>
      <w:keepNext/>
      <w:pageBreakBefore/>
      <w:tabs>
        <w:tab w:val="left" w:pos="1080"/>
      </w:tabs>
      <w:ind w:hanging="1080"/>
    </w:pPr>
    <w:rPr>
      <w:b/>
      <w:sz w:val="40"/>
    </w:rPr>
  </w:style>
  <w:style w:type="paragraph" w:customStyle="1" w:styleId="Heading2-procedure">
    <w:name w:val="Heading 2 - procedure"/>
    <w:basedOn w:val="Heading-procedure"/>
    <w:next w:val="Normal"/>
    <w:pPr>
      <w:pageBreakBefore w:val="0"/>
      <w:spacing w:before="240"/>
    </w:pPr>
    <w:rPr>
      <w:sz w:val="32"/>
    </w:rPr>
  </w:style>
  <w:style w:type="paragraph" w:customStyle="1" w:styleId="Version">
    <w:name w:val="Version"/>
    <w:basedOn w:val="Date"/>
  </w:style>
  <w:style w:type="paragraph" w:styleId="BodyTextIndent">
    <w:name w:val="Body Text Indent"/>
    <w:basedOn w:val="Normal"/>
    <w:pPr>
      <w:ind w:left="360"/>
    </w:pPr>
  </w:style>
  <w:style w:type="paragraph" w:customStyle="1" w:styleId="FORM">
    <w:name w:val="FORM"/>
    <w:basedOn w:val="Normal"/>
    <w:pPr>
      <w:widowControl w:val="0"/>
      <w:spacing w:before="240" w:line="240" w:lineRule="auto"/>
      <w:ind w:left="0"/>
      <w:jc w:val="center"/>
    </w:pPr>
    <w:rPr>
      <w:b/>
      <w:spacing w:val="0"/>
      <w:sz w:val="28"/>
    </w:rPr>
  </w:style>
  <w:style w:type="paragraph" w:customStyle="1" w:styleId="tableText2">
    <w:name w:val="table Text2"/>
    <w:basedOn w:val="Normal"/>
    <w:pPr>
      <w:keepLines/>
      <w:widowControl w:val="0"/>
      <w:spacing w:before="40" w:after="40" w:line="240" w:lineRule="auto"/>
      <w:ind w:left="0"/>
    </w:pPr>
    <w:rPr>
      <w:spacing w:val="0"/>
    </w:rPr>
  </w:style>
  <w:style w:type="paragraph" w:customStyle="1" w:styleId="DefaultText">
    <w:name w:val="Default Text"/>
    <w:basedOn w:val="Normal"/>
    <w:pPr>
      <w:spacing w:after="0" w:line="240" w:lineRule="auto"/>
      <w:ind w:left="0"/>
    </w:pPr>
    <w:rPr>
      <w:rFonts w:ascii="Times New Roman" w:hAnsi="Times New Roman"/>
      <w:noProof/>
      <w:spacing w:val="0"/>
      <w:sz w:val="24"/>
    </w:rPr>
  </w:style>
  <w:style w:type="paragraph" w:styleId="BodyText2">
    <w:name w:val="Body Text 2"/>
    <w:basedOn w:val="Normal"/>
    <w:pPr>
      <w:ind w:left="0"/>
    </w:pPr>
    <w:rPr>
      <w:sz w:val="16"/>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Indent2">
    <w:name w:val="Body Text Indent 2"/>
    <w:basedOn w:val="Normal"/>
    <w:rPr>
      <w:rFonts w:ascii="Helv" w:hAnsi="Helv"/>
      <w:snapToGrid w:val="0"/>
      <w:color w:val="FF0000"/>
    </w:rPr>
  </w:style>
  <w:style w:type="paragraph" w:styleId="BodyTextIndent3">
    <w:name w:val="Body Text Indent 3"/>
    <w:basedOn w:val="Normal"/>
    <w:rPr>
      <w:color w:val="000000"/>
    </w:rPr>
  </w:style>
  <w:style w:type="paragraph" w:customStyle="1" w:styleId="Bullet1">
    <w:name w:val="Bullet 1"/>
    <w:basedOn w:val="Normal"/>
    <w:pPr>
      <w:spacing w:after="215" w:line="240" w:lineRule="auto"/>
      <w:ind w:left="850" w:hanging="425"/>
    </w:pPr>
    <w:rPr>
      <w:snapToGrid w:val="0"/>
      <w:spacing w:val="0"/>
    </w:rPr>
  </w:style>
  <w:style w:type="paragraph" w:styleId="CommentText">
    <w:name w:val="annotation text"/>
    <w:basedOn w:val="Normal"/>
    <w:semiHidden/>
    <w:pPr>
      <w:spacing w:after="120" w:line="240" w:lineRule="auto"/>
      <w:ind w:left="0"/>
    </w:pPr>
    <w:rPr>
      <w:rFonts w:ascii="Times New Roman" w:hAnsi="Times New Roman"/>
      <w:spacing w:val="0"/>
    </w:rPr>
  </w:style>
  <w:style w:type="paragraph" w:styleId="BalloonText">
    <w:name w:val="Balloon Text"/>
    <w:basedOn w:val="Normal"/>
    <w:semiHidden/>
    <w:rsid w:val="009278CD"/>
    <w:rPr>
      <w:rFonts w:ascii="Tahoma" w:hAnsi="Tahoma" w:cs="Tahoma"/>
      <w:sz w:val="16"/>
      <w:szCs w:val="16"/>
    </w:rPr>
  </w:style>
  <w:style w:type="character" w:customStyle="1" w:styleId="breadcrumbgray">
    <w:name w:val="breadcrumbgray"/>
    <w:basedOn w:val="DefaultParagraphFont"/>
    <w:rsid w:val="005E7946"/>
  </w:style>
  <w:style w:type="paragraph" w:styleId="NormalWeb">
    <w:name w:val="Normal (Web)"/>
    <w:basedOn w:val="Normal"/>
    <w:uiPriority w:val="99"/>
    <w:rsid w:val="00554128"/>
    <w:pPr>
      <w:spacing w:before="100" w:beforeAutospacing="1" w:after="100" w:afterAutospacing="1" w:line="240" w:lineRule="auto"/>
      <w:ind w:left="0"/>
    </w:pPr>
    <w:rPr>
      <w:rFonts w:ascii="Times New Roman" w:hAnsi="Times New Roman"/>
      <w:spacing w:val="0"/>
      <w:sz w:val="24"/>
      <w:szCs w:val="24"/>
    </w:rPr>
  </w:style>
  <w:style w:type="paragraph" w:customStyle="1" w:styleId="IGS">
    <w:name w:val="IGS"/>
    <w:basedOn w:val="Normal"/>
    <w:rsid w:val="00D93AB6"/>
    <w:pPr>
      <w:spacing w:after="120" w:line="240" w:lineRule="auto"/>
      <w:ind w:left="0"/>
      <w:jc w:val="right"/>
    </w:pPr>
    <w:rPr>
      <w:b/>
      <w:bCs/>
      <w:i/>
      <w:spacing w:val="0"/>
      <w:sz w:val="36"/>
      <w:lang w:eastAsia="ar-SA"/>
    </w:rPr>
  </w:style>
  <w:style w:type="paragraph" w:customStyle="1" w:styleId="DocumentOwner">
    <w:name w:val="Document Owner"/>
    <w:basedOn w:val="Normal"/>
    <w:next w:val="DocumentVersion"/>
    <w:rsid w:val="00D93AB6"/>
    <w:pPr>
      <w:overflowPunct w:val="0"/>
      <w:spacing w:line="240" w:lineRule="auto"/>
      <w:ind w:left="0"/>
      <w:jc w:val="right"/>
    </w:pPr>
    <w:rPr>
      <w:b/>
      <w:i/>
      <w:spacing w:val="0"/>
      <w:szCs w:val="24"/>
      <w:lang w:eastAsia="ar-SA"/>
    </w:rPr>
  </w:style>
  <w:style w:type="paragraph" w:customStyle="1" w:styleId="DocumentVersion">
    <w:name w:val="Document Version"/>
    <w:basedOn w:val="DocumentOwner"/>
    <w:next w:val="TotalPages"/>
    <w:rsid w:val="00D93AB6"/>
  </w:style>
  <w:style w:type="paragraph" w:customStyle="1" w:styleId="TotalPages">
    <w:name w:val="Total Pages"/>
    <w:basedOn w:val="DocumentVersion"/>
    <w:rsid w:val="00D93AB6"/>
    <w:pPr>
      <w:spacing w:after="600"/>
    </w:pPr>
  </w:style>
  <w:style w:type="paragraph" w:customStyle="1" w:styleId="Head1">
    <w:name w:val="Head 1"/>
    <w:basedOn w:val="Heading1"/>
    <w:next w:val="Normal"/>
    <w:link w:val="Head1Char"/>
    <w:rsid w:val="001A4E8E"/>
    <w:pPr>
      <w:pBdr>
        <w:top w:val="single" w:sz="20" w:space="1" w:color="000000"/>
      </w:pBdr>
      <w:tabs>
        <w:tab w:val="clear" w:pos="1080"/>
      </w:tabs>
      <w:overflowPunct w:val="0"/>
      <w:spacing w:after="200" w:line="240" w:lineRule="auto"/>
    </w:pPr>
    <w:rPr>
      <w:rFonts w:cs="Arial"/>
      <w:bCs/>
      <w:spacing w:val="0"/>
      <w:kern w:val="1"/>
      <w:szCs w:val="32"/>
      <w:lang w:eastAsia="ar-SA"/>
    </w:rPr>
  </w:style>
  <w:style w:type="paragraph" w:customStyle="1" w:styleId="WW-DefaultText">
    <w:name w:val="WW-Default Text"/>
    <w:rsid w:val="001A4E8E"/>
    <w:pPr>
      <w:numPr>
        <w:ilvl w:val="4"/>
        <w:numId w:val="1"/>
      </w:numPr>
      <w:spacing w:after="120"/>
      <w:ind w:left="720" w:hanging="720"/>
    </w:pPr>
    <w:rPr>
      <w:rFonts w:ascii="Arial" w:hAnsi="Arial"/>
      <w:bCs/>
      <w:lang w:eastAsia="ar-SA"/>
    </w:rPr>
  </w:style>
  <w:style w:type="paragraph" w:styleId="CommentSubject">
    <w:name w:val="annotation subject"/>
    <w:basedOn w:val="CommentText"/>
    <w:next w:val="CommentText"/>
    <w:semiHidden/>
    <w:rsid w:val="002E4571"/>
    <w:pPr>
      <w:spacing w:after="240" w:line="240" w:lineRule="atLeast"/>
      <w:ind w:left="1080"/>
    </w:pPr>
    <w:rPr>
      <w:rFonts w:ascii="Arial" w:hAnsi="Arial"/>
      <w:b/>
      <w:bCs/>
      <w:spacing w:val="-5"/>
    </w:rPr>
  </w:style>
  <w:style w:type="table" w:styleId="TableGrid">
    <w:name w:val="Table Grid"/>
    <w:basedOn w:val="TableNormal"/>
    <w:rsid w:val="002E4571"/>
    <w:pPr>
      <w:spacing w:after="240" w:line="240" w:lineRule="atLeast"/>
      <w:ind w:left="10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TSPreamble">
    <w:name w:val="PTS Preamble"/>
    <w:basedOn w:val="Normal"/>
    <w:link w:val="PTSPreambleChar"/>
    <w:rsid w:val="00495231"/>
    <w:pPr>
      <w:spacing w:line="240" w:lineRule="auto"/>
      <w:ind w:left="0"/>
      <w:jc w:val="right"/>
    </w:pPr>
    <w:rPr>
      <w:rFonts w:ascii="Times New Roman" w:hAnsi="Times New Roman"/>
      <w:b/>
      <w:bCs/>
      <w:i/>
      <w:spacing w:val="0"/>
      <w:sz w:val="24"/>
      <w:szCs w:val="24"/>
    </w:rPr>
  </w:style>
  <w:style w:type="character" w:customStyle="1" w:styleId="PTSPreambleChar">
    <w:name w:val="PTS Preamble Char"/>
    <w:link w:val="PTSPreamble"/>
    <w:rsid w:val="00495231"/>
    <w:rPr>
      <w:b/>
      <w:bCs/>
      <w:i/>
      <w:sz w:val="24"/>
      <w:szCs w:val="24"/>
    </w:rPr>
  </w:style>
  <w:style w:type="paragraph" w:customStyle="1" w:styleId="PTSDefaultText">
    <w:name w:val="PTS Default Text"/>
    <w:basedOn w:val="Normal"/>
    <w:link w:val="PTSDefaultTextChar"/>
    <w:rsid w:val="00495231"/>
    <w:pPr>
      <w:spacing w:after="100" w:line="240" w:lineRule="auto"/>
      <w:ind w:left="0"/>
    </w:pPr>
    <w:rPr>
      <w:rFonts w:ascii="Times New Roman" w:hAnsi="Times New Roman"/>
      <w:spacing w:val="0"/>
      <w:sz w:val="24"/>
      <w:szCs w:val="24"/>
    </w:rPr>
  </w:style>
  <w:style w:type="character" w:customStyle="1" w:styleId="PTSDefaultTextChar">
    <w:name w:val="PTS Default Text Char"/>
    <w:link w:val="PTSDefaultText"/>
    <w:rsid w:val="00495231"/>
    <w:rPr>
      <w:sz w:val="24"/>
      <w:szCs w:val="24"/>
    </w:rPr>
  </w:style>
  <w:style w:type="paragraph" w:styleId="ListParagraph">
    <w:name w:val="List Paragraph"/>
    <w:basedOn w:val="Normal"/>
    <w:uiPriority w:val="34"/>
    <w:qFormat/>
    <w:rsid w:val="007A1F57"/>
    <w:pPr>
      <w:ind w:left="720"/>
      <w:contextualSpacing/>
    </w:pPr>
  </w:style>
  <w:style w:type="paragraph" w:customStyle="1" w:styleId="ITSSSBU">
    <w:name w:val="ITSS_SBU"/>
    <w:basedOn w:val="Head1"/>
    <w:link w:val="ITSSSBUChar"/>
    <w:qFormat/>
    <w:rsid w:val="00BD5687"/>
  </w:style>
  <w:style w:type="paragraph" w:customStyle="1" w:styleId="ITSSSBUHeading1">
    <w:name w:val="ITSS_SBU_Heading1"/>
    <w:basedOn w:val="ITSSSBU"/>
    <w:link w:val="ITSSSBUHeading1Char"/>
    <w:qFormat/>
    <w:rsid w:val="00BD5687"/>
    <w:pPr>
      <w:numPr>
        <w:numId w:val="4"/>
      </w:numPr>
    </w:pPr>
  </w:style>
  <w:style w:type="character" w:customStyle="1" w:styleId="Heading1Char">
    <w:name w:val="Heading 1 Char"/>
    <w:basedOn w:val="DefaultParagraphFont"/>
    <w:link w:val="Heading1"/>
    <w:rsid w:val="00BD5687"/>
    <w:rPr>
      <w:rFonts w:ascii="Arial" w:hAnsi="Arial"/>
      <w:b/>
      <w:spacing w:val="-5"/>
      <w:sz w:val="40"/>
    </w:rPr>
  </w:style>
  <w:style w:type="character" w:customStyle="1" w:styleId="Head1Char">
    <w:name w:val="Head 1 Char"/>
    <w:basedOn w:val="Heading1Char"/>
    <w:link w:val="Head1"/>
    <w:rsid w:val="00BD5687"/>
    <w:rPr>
      <w:rFonts w:ascii="Arial" w:hAnsi="Arial" w:cs="Arial"/>
      <w:b/>
      <w:bCs/>
      <w:spacing w:val="-5"/>
      <w:kern w:val="1"/>
      <w:sz w:val="40"/>
      <w:szCs w:val="32"/>
      <w:lang w:eastAsia="ar-SA"/>
    </w:rPr>
  </w:style>
  <w:style w:type="character" w:customStyle="1" w:styleId="ITSSSBUChar">
    <w:name w:val="ITSS_SBU Char"/>
    <w:basedOn w:val="Head1Char"/>
    <w:link w:val="ITSSSBU"/>
    <w:rsid w:val="00BD5687"/>
    <w:rPr>
      <w:rFonts w:ascii="Arial" w:hAnsi="Arial" w:cs="Arial"/>
      <w:b/>
      <w:bCs/>
      <w:spacing w:val="-5"/>
      <w:kern w:val="1"/>
      <w:sz w:val="40"/>
      <w:szCs w:val="32"/>
      <w:lang w:eastAsia="ar-SA"/>
    </w:rPr>
  </w:style>
  <w:style w:type="paragraph" w:customStyle="1" w:styleId="ITSSSBUHeading2">
    <w:name w:val="ITSS_SBU_Heading2"/>
    <w:basedOn w:val="Heading2"/>
    <w:link w:val="ITSSSBUHeading2Char"/>
    <w:qFormat/>
    <w:rsid w:val="00731312"/>
    <w:pPr>
      <w:numPr>
        <w:numId w:val="5"/>
      </w:numPr>
    </w:pPr>
  </w:style>
  <w:style w:type="character" w:customStyle="1" w:styleId="ITSSSBUHeading1Char">
    <w:name w:val="ITSS_SBU_Heading1 Char"/>
    <w:basedOn w:val="ITSSSBUChar"/>
    <w:link w:val="ITSSSBUHeading1"/>
    <w:rsid w:val="00BD5687"/>
    <w:rPr>
      <w:rFonts w:ascii="Arial" w:hAnsi="Arial" w:cs="Arial"/>
      <w:b/>
      <w:bCs/>
      <w:spacing w:val="-5"/>
      <w:kern w:val="1"/>
      <w:sz w:val="40"/>
      <w:szCs w:val="32"/>
      <w:lang w:eastAsia="ar-SA"/>
    </w:rPr>
  </w:style>
  <w:style w:type="paragraph" w:customStyle="1" w:styleId="ITSSSBUHeading3">
    <w:name w:val="ITSS_SBU_Heading3"/>
    <w:basedOn w:val="Heading2"/>
    <w:link w:val="ITSSSBUHeading3Char"/>
    <w:qFormat/>
    <w:rsid w:val="00C1713D"/>
    <w:pPr>
      <w:numPr>
        <w:numId w:val="15"/>
      </w:numPr>
    </w:pPr>
  </w:style>
  <w:style w:type="character" w:customStyle="1" w:styleId="Heading2Char">
    <w:name w:val="Heading 2 Char"/>
    <w:basedOn w:val="DefaultParagraphFont"/>
    <w:link w:val="Heading2"/>
    <w:rsid w:val="00731312"/>
    <w:rPr>
      <w:rFonts w:ascii="Arial" w:hAnsi="Arial"/>
      <w:b/>
      <w:spacing w:val="-5"/>
      <w:sz w:val="32"/>
    </w:rPr>
  </w:style>
  <w:style w:type="character" w:customStyle="1" w:styleId="ITSSSBUHeading2Char">
    <w:name w:val="ITSS_SBU_Heading2 Char"/>
    <w:basedOn w:val="Heading2Char"/>
    <w:link w:val="ITSSSBUHeading2"/>
    <w:rsid w:val="00731312"/>
    <w:rPr>
      <w:rFonts w:ascii="Arial" w:hAnsi="Arial"/>
      <w:b/>
      <w:spacing w:val="-5"/>
      <w:sz w:val="32"/>
    </w:rPr>
  </w:style>
  <w:style w:type="paragraph" w:customStyle="1" w:styleId="ITSSSBUBody">
    <w:name w:val="ITSS_SBU_Body"/>
    <w:basedOn w:val="ListBullet1"/>
    <w:link w:val="ITSSSBUBodyChar"/>
    <w:qFormat/>
    <w:rsid w:val="00D13825"/>
    <w:pPr>
      <w:ind w:left="360" w:firstLine="0"/>
    </w:pPr>
    <w:rPr>
      <w:rFonts w:cs="Arial"/>
      <w:color w:val="000000"/>
      <w:spacing w:val="0"/>
    </w:rPr>
  </w:style>
  <w:style w:type="character" w:customStyle="1" w:styleId="ITSSSBUHeading3Char">
    <w:name w:val="ITSS_SBU_Heading3 Char"/>
    <w:basedOn w:val="Heading2Char"/>
    <w:link w:val="ITSSSBUHeading3"/>
    <w:rsid w:val="00C1713D"/>
    <w:rPr>
      <w:rFonts w:ascii="Arial" w:hAnsi="Arial"/>
      <w:b/>
      <w:spacing w:val="-5"/>
      <w:sz w:val="32"/>
    </w:rPr>
  </w:style>
  <w:style w:type="paragraph" w:styleId="TOCHeading">
    <w:name w:val="TOC Heading"/>
    <w:basedOn w:val="Heading1"/>
    <w:next w:val="Normal"/>
    <w:uiPriority w:val="39"/>
    <w:unhideWhenUsed/>
    <w:qFormat/>
    <w:rsid w:val="00E61A41"/>
    <w:pPr>
      <w:keepLines/>
      <w:pageBreakBefore w:val="0"/>
      <w:numPr>
        <w:numId w:val="0"/>
      </w:numPr>
      <w:tabs>
        <w:tab w:val="clear" w:pos="1080"/>
      </w:tabs>
      <w:spacing w:before="240" w:after="0" w:line="259" w:lineRule="auto"/>
      <w:outlineLvl w:val="9"/>
    </w:pPr>
    <w:rPr>
      <w:rFonts w:asciiTheme="majorHAnsi" w:eastAsiaTheme="majorEastAsia" w:hAnsiTheme="majorHAnsi" w:cstheme="majorBidi"/>
      <w:b w:val="0"/>
      <w:color w:val="2E74B5" w:themeColor="accent1" w:themeShade="BF"/>
      <w:spacing w:val="0"/>
      <w:sz w:val="32"/>
      <w:szCs w:val="32"/>
    </w:rPr>
  </w:style>
  <w:style w:type="character" w:customStyle="1" w:styleId="NumberLevel1Char">
    <w:name w:val="Number Level 1 Char"/>
    <w:basedOn w:val="DefaultParagraphFont"/>
    <w:link w:val="NumberLevel1"/>
    <w:rsid w:val="00D13825"/>
    <w:rPr>
      <w:rFonts w:ascii="Arial" w:hAnsi="Arial"/>
      <w:spacing w:val="-5"/>
    </w:rPr>
  </w:style>
  <w:style w:type="character" w:customStyle="1" w:styleId="ListBullet1Char">
    <w:name w:val="List Bullet 1 Char"/>
    <w:basedOn w:val="NumberLevel1Char"/>
    <w:link w:val="ListBullet1"/>
    <w:rsid w:val="00D13825"/>
    <w:rPr>
      <w:rFonts w:ascii="Arial" w:hAnsi="Arial"/>
      <w:spacing w:val="-5"/>
    </w:rPr>
  </w:style>
  <w:style w:type="character" w:customStyle="1" w:styleId="ITSSSBUBodyChar">
    <w:name w:val="ITSS_SBU_Body Char"/>
    <w:basedOn w:val="ListBullet1Char"/>
    <w:link w:val="ITSSSBUBody"/>
    <w:rsid w:val="00D13825"/>
    <w:rPr>
      <w:rFonts w:ascii="Arial" w:hAnsi="Arial" w:cs="Arial"/>
      <w:color w:val="000000"/>
      <w:spacing w:val="-5"/>
    </w:rPr>
  </w:style>
  <w:style w:type="character" w:styleId="Strong">
    <w:name w:val="Strong"/>
    <w:basedOn w:val="DefaultParagraphFont"/>
    <w:uiPriority w:val="22"/>
    <w:qFormat/>
    <w:rsid w:val="002729CF"/>
    <w:rPr>
      <w:b/>
      <w:bCs/>
    </w:rPr>
  </w:style>
  <w:style w:type="character" w:customStyle="1" w:styleId="UnresolvedMention1">
    <w:name w:val="Unresolved Mention1"/>
    <w:basedOn w:val="DefaultParagraphFont"/>
    <w:uiPriority w:val="99"/>
    <w:semiHidden/>
    <w:unhideWhenUsed/>
    <w:rsid w:val="00136347"/>
    <w:rPr>
      <w:color w:val="808080"/>
      <w:shd w:val="clear" w:color="auto" w:fill="E6E6E6"/>
    </w:rPr>
  </w:style>
  <w:style w:type="paragraph" w:customStyle="1" w:styleId="Normal1">
    <w:name w:val="Normal1"/>
    <w:link w:val="normalChar"/>
    <w:rsid w:val="005E5DA5"/>
    <w:pPr>
      <w:spacing w:line="360" w:lineRule="auto"/>
    </w:pPr>
    <w:rPr>
      <w:rFonts w:ascii="Arial" w:eastAsia="Arial" w:hAnsi="Arial" w:cs="Arial"/>
      <w:color w:val="000000"/>
    </w:rPr>
  </w:style>
  <w:style w:type="character" w:customStyle="1" w:styleId="normalChar">
    <w:name w:val="normal Char"/>
    <w:basedOn w:val="DefaultParagraphFont"/>
    <w:link w:val="Normal1"/>
    <w:rsid w:val="002616B5"/>
    <w:rPr>
      <w:rFonts w:ascii="Arial" w:eastAsia="Arial" w:hAnsi="Arial" w:cs="Arial"/>
      <w:color w:val="000000"/>
    </w:rPr>
  </w:style>
  <w:style w:type="paragraph" w:customStyle="1" w:styleId="Normal-nospaceCharCharCharChar">
    <w:name w:val="Normal - no space Char Char Char Char"/>
    <w:basedOn w:val="Normal"/>
    <w:link w:val="Normal-nospaceCharCharCharCharChar"/>
    <w:rsid w:val="00912636"/>
    <w:pPr>
      <w:overflowPunct w:val="0"/>
      <w:autoSpaceDE w:val="0"/>
      <w:autoSpaceDN w:val="0"/>
      <w:adjustRightInd w:val="0"/>
      <w:spacing w:after="0" w:line="240" w:lineRule="auto"/>
      <w:ind w:left="0"/>
      <w:textAlignment w:val="baseline"/>
    </w:pPr>
    <w:rPr>
      <w:rFonts w:ascii="Times New Roman" w:hAnsi="Times New Roman"/>
      <w:spacing w:val="0"/>
      <w:lang w:val="en-GB" w:eastAsia="zh-CN"/>
    </w:rPr>
  </w:style>
  <w:style w:type="character" w:customStyle="1" w:styleId="TabHead1CharCharChar">
    <w:name w:val="TabHead 1 Char Char Char"/>
    <w:basedOn w:val="DefaultParagraphFont"/>
    <w:link w:val="TabHead1CharChar"/>
    <w:rsid w:val="00912636"/>
    <w:rPr>
      <w:b/>
      <w:sz w:val="21"/>
      <w:lang w:val="en-GB" w:eastAsia="zh-CN"/>
    </w:rPr>
  </w:style>
  <w:style w:type="paragraph" w:customStyle="1" w:styleId="TabHead1CharChar">
    <w:name w:val="TabHead 1 Char Char"/>
    <w:basedOn w:val="Normal"/>
    <w:link w:val="TabHead1CharCharChar"/>
    <w:rsid w:val="00912636"/>
    <w:pPr>
      <w:keepNext/>
      <w:overflowPunct w:val="0"/>
      <w:autoSpaceDE w:val="0"/>
      <w:autoSpaceDN w:val="0"/>
      <w:adjustRightInd w:val="0"/>
      <w:spacing w:before="40" w:after="40" w:line="240" w:lineRule="auto"/>
      <w:ind w:left="0"/>
      <w:jc w:val="center"/>
      <w:textAlignment w:val="baseline"/>
    </w:pPr>
    <w:rPr>
      <w:rFonts w:ascii="Times New Roman" w:hAnsi="Times New Roman"/>
      <w:b/>
      <w:spacing w:val="0"/>
      <w:sz w:val="21"/>
      <w:lang w:val="en-GB" w:eastAsia="zh-CN"/>
    </w:rPr>
  </w:style>
  <w:style w:type="character" w:customStyle="1" w:styleId="Normal-nospaceCharCharCharCharChar">
    <w:name w:val="Normal - no space Char Char Char Char Char"/>
    <w:basedOn w:val="DefaultParagraphFont"/>
    <w:link w:val="Normal-nospaceCharCharCharChar"/>
    <w:rsid w:val="00912636"/>
    <w:rPr>
      <w:lang w:val="en-GB" w:eastAsia="zh-CN"/>
    </w:rPr>
  </w:style>
  <w:style w:type="paragraph" w:customStyle="1" w:styleId="SBUNormalText">
    <w:name w:val="SBU_NormalText"/>
    <w:basedOn w:val="Normal1"/>
    <w:link w:val="SBUNormalTextChar"/>
    <w:qFormat/>
    <w:rsid w:val="00821CBA"/>
    <w:pPr>
      <w:spacing w:before="30" w:after="30"/>
      <w:ind w:left="360"/>
      <w:jc w:val="both"/>
    </w:pPr>
  </w:style>
  <w:style w:type="character" w:styleId="Emphasis">
    <w:name w:val="Emphasis"/>
    <w:basedOn w:val="DefaultParagraphFont"/>
    <w:uiPriority w:val="20"/>
    <w:qFormat/>
    <w:rsid w:val="005B6F3A"/>
    <w:rPr>
      <w:i/>
      <w:iCs/>
    </w:rPr>
  </w:style>
  <w:style w:type="character" w:customStyle="1" w:styleId="SBUNormalTextChar">
    <w:name w:val="SBU_NormalText Char"/>
    <w:basedOn w:val="normalChar"/>
    <w:link w:val="SBUNormalText"/>
    <w:rsid w:val="00821CBA"/>
    <w:rPr>
      <w:rFonts w:ascii="Arial" w:eastAsia="Arial" w:hAnsi="Arial" w:cs="Arial"/>
      <w:color w:val="000000"/>
    </w:rPr>
  </w:style>
  <w:style w:type="table" w:styleId="PlainTable1">
    <w:name w:val="Plain Table 1"/>
    <w:basedOn w:val="TableNormal"/>
    <w:uiPriority w:val="41"/>
    <w:rsid w:val="00305AB6"/>
    <w:rPr>
      <w:rFonts w:ascii="Arial" w:eastAsia="Arial" w:hAnsi="Arial" w:cs="Arial"/>
      <w:color w:val="000000"/>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Indent">
    <w:name w:val="Normal Indent"/>
    <w:basedOn w:val="Normal"/>
    <w:link w:val="NormalIndentChar"/>
    <w:rsid w:val="00042E6A"/>
    <w:pPr>
      <w:tabs>
        <w:tab w:val="left" w:pos="432"/>
      </w:tabs>
      <w:spacing w:after="0" w:line="240" w:lineRule="auto"/>
      <w:ind w:left="432"/>
    </w:pPr>
    <w:rPr>
      <w:rFonts w:ascii="Times New Roman" w:hAnsi="Times New Roman"/>
      <w:spacing w:val="0"/>
      <w:sz w:val="24"/>
      <w:szCs w:val="24"/>
    </w:rPr>
  </w:style>
  <w:style w:type="character" w:customStyle="1" w:styleId="NormalIndentChar">
    <w:name w:val="Normal Indent Char"/>
    <w:basedOn w:val="DefaultParagraphFont"/>
    <w:link w:val="NormalIndent"/>
    <w:rsid w:val="00042E6A"/>
    <w:rPr>
      <w:sz w:val="24"/>
      <w:szCs w:val="24"/>
    </w:rPr>
  </w:style>
  <w:style w:type="paragraph" w:styleId="Revision">
    <w:name w:val="Revision"/>
    <w:hidden/>
    <w:uiPriority w:val="99"/>
    <w:semiHidden/>
    <w:rsid w:val="00E07530"/>
    <w:rPr>
      <w:rFonts w:ascii="Arial" w:hAnsi="Arial"/>
      <w:spacing w:val="-5"/>
    </w:rPr>
  </w:style>
  <w:style w:type="paragraph" w:styleId="IntenseQuote">
    <w:name w:val="Intense Quote"/>
    <w:basedOn w:val="Normal"/>
    <w:next w:val="Normal"/>
    <w:link w:val="IntenseQuoteChar"/>
    <w:uiPriority w:val="30"/>
    <w:qFormat/>
    <w:rsid w:val="00D60A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60A0A"/>
    <w:rPr>
      <w:rFonts w:ascii="Arial" w:hAnsi="Arial"/>
      <w:i/>
      <w:iC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653591">
      <w:bodyDiv w:val="1"/>
      <w:marLeft w:val="0"/>
      <w:marRight w:val="0"/>
      <w:marTop w:val="0"/>
      <w:marBottom w:val="0"/>
      <w:divBdr>
        <w:top w:val="none" w:sz="0" w:space="0" w:color="auto"/>
        <w:left w:val="none" w:sz="0" w:space="0" w:color="auto"/>
        <w:bottom w:val="none" w:sz="0" w:space="0" w:color="auto"/>
        <w:right w:val="none" w:sz="0" w:space="0" w:color="auto"/>
      </w:divBdr>
      <w:divsChild>
        <w:div w:id="1253776276">
          <w:marLeft w:val="0"/>
          <w:marRight w:val="0"/>
          <w:marTop w:val="0"/>
          <w:marBottom w:val="0"/>
          <w:divBdr>
            <w:top w:val="none" w:sz="0" w:space="0" w:color="auto"/>
            <w:left w:val="none" w:sz="0" w:space="0" w:color="auto"/>
            <w:bottom w:val="none" w:sz="0" w:space="0" w:color="auto"/>
            <w:right w:val="none" w:sz="0" w:space="0" w:color="auto"/>
          </w:divBdr>
        </w:div>
      </w:divsChild>
    </w:div>
    <w:div w:id="117185820">
      <w:bodyDiv w:val="1"/>
      <w:marLeft w:val="0"/>
      <w:marRight w:val="0"/>
      <w:marTop w:val="0"/>
      <w:marBottom w:val="0"/>
      <w:divBdr>
        <w:top w:val="none" w:sz="0" w:space="0" w:color="auto"/>
        <w:left w:val="none" w:sz="0" w:space="0" w:color="auto"/>
        <w:bottom w:val="none" w:sz="0" w:space="0" w:color="auto"/>
        <w:right w:val="none" w:sz="0" w:space="0" w:color="auto"/>
      </w:divBdr>
    </w:div>
    <w:div w:id="118106339">
      <w:bodyDiv w:val="1"/>
      <w:marLeft w:val="0"/>
      <w:marRight w:val="0"/>
      <w:marTop w:val="0"/>
      <w:marBottom w:val="0"/>
      <w:divBdr>
        <w:top w:val="none" w:sz="0" w:space="0" w:color="auto"/>
        <w:left w:val="none" w:sz="0" w:space="0" w:color="auto"/>
        <w:bottom w:val="none" w:sz="0" w:space="0" w:color="auto"/>
        <w:right w:val="none" w:sz="0" w:space="0" w:color="auto"/>
      </w:divBdr>
      <w:divsChild>
        <w:div w:id="464781616">
          <w:marLeft w:val="2550"/>
          <w:marRight w:val="0"/>
          <w:marTop w:val="1125"/>
          <w:marBottom w:val="0"/>
          <w:divBdr>
            <w:top w:val="none" w:sz="0" w:space="0" w:color="auto"/>
            <w:left w:val="none" w:sz="0" w:space="0" w:color="auto"/>
            <w:bottom w:val="none" w:sz="0" w:space="0" w:color="auto"/>
            <w:right w:val="none" w:sz="0" w:space="0" w:color="auto"/>
          </w:divBdr>
          <w:divsChild>
            <w:div w:id="100185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0655">
      <w:bodyDiv w:val="1"/>
      <w:marLeft w:val="0"/>
      <w:marRight w:val="0"/>
      <w:marTop w:val="0"/>
      <w:marBottom w:val="0"/>
      <w:divBdr>
        <w:top w:val="none" w:sz="0" w:space="0" w:color="auto"/>
        <w:left w:val="none" w:sz="0" w:space="0" w:color="auto"/>
        <w:bottom w:val="none" w:sz="0" w:space="0" w:color="auto"/>
        <w:right w:val="none" w:sz="0" w:space="0" w:color="auto"/>
      </w:divBdr>
      <w:divsChild>
        <w:div w:id="1271857319">
          <w:marLeft w:val="0"/>
          <w:marRight w:val="0"/>
          <w:marTop w:val="0"/>
          <w:marBottom w:val="0"/>
          <w:divBdr>
            <w:top w:val="none" w:sz="0" w:space="0" w:color="auto"/>
            <w:left w:val="none" w:sz="0" w:space="0" w:color="auto"/>
            <w:bottom w:val="none" w:sz="0" w:space="0" w:color="auto"/>
            <w:right w:val="none" w:sz="0" w:space="0" w:color="auto"/>
          </w:divBdr>
        </w:div>
      </w:divsChild>
    </w:div>
    <w:div w:id="142550402">
      <w:bodyDiv w:val="1"/>
      <w:marLeft w:val="0"/>
      <w:marRight w:val="0"/>
      <w:marTop w:val="0"/>
      <w:marBottom w:val="0"/>
      <w:divBdr>
        <w:top w:val="none" w:sz="0" w:space="0" w:color="auto"/>
        <w:left w:val="none" w:sz="0" w:space="0" w:color="auto"/>
        <w:bottom w:val="none" w:sz="0" w:space="0" w:color="auto"/>
        <w:right w:val="none" w:sz="0" w:space="0" w:color="auto"/>
      </w:divBdr>
      <w:divsChild>
        <w:div w:id="2108771967">
          <w:marLeft w:val="0"/>
          <w:marRight w:val="0"/>
          <w:marTop w:val="0"/>
          <w:marBottom w:val="0"/>
          <w:divBdr>
            <w:top w:val="none" w:sz="0" w:space="0" w:color="auto"/>
            <w:left w:val="none" w:sz="0" w:space="0" w:color="auto"/>
            <w:bottom w:val="none" w:sz="0" w:space="0" w:color="auto"/>
            <w:right w:val="none" w:sz="0" w:space="0" w:color="auto"/>
          </w:divBdr>
        </w:div>
      </w:divsChild>
    </w:div>
    <w:div w:id="168984424">
      <w:bodyDiv w:val="1"/>
      <w:marLeft w:val="0"/>
      <w:marRight w:val="0"/>
      <w:marTop w:val="0"/>
      <w:marBottom w:val="0"/>
      <w:divBdr>
        <w:top w:val="none" w:sz="0" w:space="0" w:color="auto"/>
        <w:left w:val="none" w:sz="0" w:space="0" w:color="auto"/>
        <w:bottom w:val="none" w:sz="0" w:space="0" w:color="auto"/>
        <w:right w:val="none" w:sz="0" w:space="0" w:color="auto"/>
      </w:divBdr>
    </w:div>
    <w:div w:id="189805040">
      <w:bodyDiv w:val="1"/>
      <w:marLeft w:val="0"/>
      <w:marRight w:val="0"/>
      <w:marTop w:val="0"/>
      <w:marBottom w:val="0"/>
      <w:divBdr>
        <w:top w:val="none" w:sz="0" w:space="0" w:color="auto"/>
        <w:left w:val="none" w:sz="0" w:space="0" w:color="auto"/>
        <w:bottom w:val="none" w:sz="0" w:space="0" w:color="auto"/>
        <w:right w:val="none" w:sz="0" w:space="0" w:color="auto"/>
      </w:divBdr>
      <w:divsChild>
        <w:div w:id="230966691">
          <w:marLeft w:val="0"/>
          <w:marRight w:val="0"/>
          <w:marTop w:val="0"/>
          <w:marBottom w:val="0"/>
          <w:divBdr>
            <w:top w:val="none" w:sz="0" w:space="0" w:color="auto"/>
            <w:left w:val="none" w:sz="0" w:space="0" w:color="auto"/>
            <w:bottom w:val="none" w:sz="0" w:space="0" w:color="auto"/>
            <w:right w:val="none" w:sz="0" w:space="0" w:color="auto"/>
          </w:divBdr>
        </w:div>
        <w:div w:id="250242389">
          <w:marLeft w:val="0"/>
          <w:marRight w:val="0"/>
          <w:marTop w:val="0"/>
          <w:marBottom w:val="0"/>
          <w:divBdr>
            <w:top w:val="none" w:sz="0" w:space="0" w:color="auto"/>
            <w:left w:val="none" w:sz="0" w:space="0" w:color="auto"/>
            <w:bottom w:val="none" w:sz="0" w:space="0" w:color="auto"/>
            <w:right w:val="none" w:sz="0" w:space="0" w:color="auto"/>
          </w:divBdr>
        </w:div>
        <w:div w:id="302347790">
          <w:marLeft w:val="0"/>
          <w:marRight w:val="0"/>
          <w:marTop w:val="0"/>
          <w:marBottom w:val="0"/>
          <w:divBdr>
            <w:top w:val="none" w:sz="0" w:space="0" w:color="auto"/>
            <w:left w:val="none" w:sz="0" w:space="0" w:color="auto"/>
            <w:bottom w:val="none" w:sz="0" w:space="0" w:color="auto"/>
            <w:right w:val="none" w:sz="0" w:space="0" w:color="auto"/>
          </w:divBdr>
        </w:div>
        <w:div w:id="310981449">
          <w:marLeft w:val="0"/>
          <w:marRight w:val="0"/>
          <w:marTop w:val="0"/>
          <w:marBottom w:val="0"/>
          <w:divBdr>
            <w:top w:val="none" w:sz="0" w:space="0" w:color="auto"/>
            <w:left w:val="none" w:sz="0" w:space="0" w:color="auto"/>
            <w:bottom w:val="none" w:sz="0" w:space="0" w:color="auto"/>
            <w:right w:val="none" w:sz="0" w:space="0" w:color="auto"/>
          </w:divBdr>
        </w:div>
        <w:div w:id="317466191">
          <w:marLeft w:val="0"/>
          <w:marRight w:val="0"/>
          <w:marTop w:val="0"/>
          <w:marBottom w:val="0"/>
          <w:divBdr>
            <w:top w:val="none" w:sz="0" w:space="0" w:color="auto"/>
            <w:left w:val="none" w:sz="0" w:space="0" w:color="auto"/>
            <w:bottom w:val="none" w:sz="0" w:space="0" w:color="auto"/>
            <w:right w:val="none" w:sz="0" w:space="0" w:color="auto"/>
          </w:divBdr>
        </w:div>
        <w:div w:id="406538319">
          <w:marLeft w:val="0"/>
          <w:marRight w:val="0"/>
          <w:marTop w:val="0"/>
          <w:marBottom w:val="0"/>
          <w:divBdr>
            <w:top w:val="none" w:sz="0" w:space="0" w:color="auto"/>
            <w:left w:val="none" w:sz="0" w:space="0" w:color="auto"/>
            <w:bottom w:val="none" w:sz="0" w:space="0" w:color="auto"/>
            <w:right w:val="none" w:sz="0" w:space="0" w:color="auto"/>
          </w:divBdr>
        </w:div>
        <w:div w:id="415900526">
          <w:marLeft w:val="0"/>
          <w:marRight w:val="0"/>
          <w:marTop w:val="0"/>
          <w:marBottom w:val="0"/>
          <w:divBdr>
            <w:top w:val="none" w:sz="0" w:space="0" w:color="auto"/>
            <w:left w:val="none" w:sz="0" w:space="0" w:color="auto"/>
            <w:bottom w:val="none" w:sz="0" w:space="0" w:color="auto"/>
            <w:right w:val="none" w:sz="0" w:space="0" w:color="auto"/>
          </w:divBdr>
        </w:div>
        <w:div w:id="431433438">
          <w:marLeft w:val="0"/>
          <w:marRight w:val="0"/>
          <w:marTop w:val="0"/>
          <w:marBottom w:val="0"/>
          <w:divBdr>
            <w:top w:val="none" w:sz="0" w:space="0" w:color="auto"/>
            <w:left w:val="none" w:sz="0" w:space="0" w:color="auto"/>
            <w:bottom w:val="none" w:sz="0" w:space="0" w:color="auto"/>
            <w:right w:val="none" w:sz="0" w:space="0" w:color="auto"/>
          </w:divBdr>
        </w:div>
        <w:div w:id="443233790">
          <w:marLeft w:val="0"/>
          <w:marRight w:val="0"/>
          <w:marTop w:val="0"/>
          <w:marBottom w:val="0"/>
          <w:divBdr>
            <w:top w:val="none" w:sz="0" w:space="0" w:color="auto"/>
            <w:left w:val="none" w:sz="0" w:space="0" w:color="auto"/>
            <w:bottom w:val="none" w:sz="0" w:space="0" w:color="auto"/>
            <w:right w:val="none" w:sz="0" w:space="0" w:color="auto"/>
          </w:divBdr>
        </w:div>
        <w:div w:id="453139889">
          <w:marLeft w:val="0"/>
          <w:marRight w:val="0"/>
          <w:marTop w:val="0"/>
          <w:marBottom w:val="0"/>
          <w:divBdr>
            <w:top w:val="none" w:sz="0" w:space="0" w:color="auto"/>
            <w:left w:val="none" w:sz="0" w:space="0" w:color="auto"/>
            <w:bottom w:val="none" w:sz="0" w:space="0" w:color="auto"/>
            <w:right w:val="none" w:sz="0" w:space="0" w:color="auto"/>
          </w:divBdr>
        </w:div>
        <w:div w:id="529033012">
          <w:marLeft w:val="0"/>
          <w:marRight w:val="0"/>
          <w:marTop w:val="0"/>
          <w:marBottom w:val="0"/>
          <w:divBdr>
            <w:top w:val="none" w:sz="0" w:space="0" w:color="auto"/>
            <w:left w:val="none" w:sz="0" w:space="0" w:color="auto"/>
            <w:bottom w:val="none" w:sz="0" w:space="0" w:color="auto"/>
            <w:right w:val="none" w:sz="0" w:space="0" w:color="auto"/>
          </w:divBdr>
        </w:div>
        <w:div w:id="542788028">
          <w:marLeft w:val="0"/>
          <w:marRight w:val="0"/>
          <w:marTop w:val="0"/>
          <w:marBottom w:val="0"/>
          <w:divBdr>
            <w:top w:val="none" w:sz="0" w:space="0" w:color="auto"/>
            <w:left w:val="none" w:sz="0" w:space="0" w:color="auto"/>
            <w:bottom w:val="none" w:sz="0" w:space="0" w:color="auto"/>
            <w:right w:val="none" w:sz="0" w:space="0" w:color="auto"/>
          </w:divBdr>
        </w:div>
        <w:div w:id="644773552">
          <w:marLeft w:val="0"/>
          <w:marRight w:val="0"/>
          <w:marTop w:val="0"/>
          <w:marBottom w:val="0"/>
          <w:divBdr>
            <w:top w:val="none" w:sz="0" w:space="0" w:color="auto"/>
            <w:left w:val="none" w:sz="0" w:space="0" w:color="auto"/>
            <w:bottom w:val="none" w:sz="0" w:space="0" w:color="auto"/>
            <w:right w:val="none" w:sz="0" w:space="0" w:color="auto"/>
          </w:divBdr>
        </w:div>
        <w:div w:id="646125902">
          <w:marLeft w:val="0"/>
          <w:marRight w:val="0"/>
          <w:marTop w:val="0"/>
          <w:marBottom w:val="0"/>
          <w:divBdr>
            <w:top w:val="none" w:sz="0" w:space="0" w:color="auto"/>
            <w:left w:val="none" w:sz="0" w:space="0" w:color="auto"/>
            <w:bottom w:val="none" w:sz="0" w:space="0" w:color="auto"/>
            <w:right w:val="none" w:sz="0" w:space="0" w:color="auto"/>
          </w:divBdr>
        </w:div>
        <w:div w:id="667749022">
          <w:marLeft w:val="0"/>
          <w:marRight w:val="0"/>
          <w:marTop w:val="0"/>
          <w:marBottom w:val="0"/>
          <w:divBdr>
            <w:top w:val="none" w:sz="0" w:space="0" w:color="auto"/>
            <w:left w:val="none" w:sz="0" w:space="0" w:color="auto"/>
            <w:bottom w:val="none" w:sz="0" w:space="0" w:color="auto"/>
            <w:right w:val="none" w:sz="0" w:space="0" w:color="auto"/>
          </w:divBdr>
        </w:div>
        <w:div w:id="680938933">
          <w:marLeft w:val="0"/>
          <w:marRight w:val="0"/>
          <w:marTop w:val="0"/>
          <w:marBottom w:val="0"/>
          <w:divBdr>
            <w:top w:val="none" w:sz="0" w:space="0" w:color="auto"/>
            <w:left w:val="none" w:sz="0" w:space="0" w:color="auto"/>
            <w:bottom w:val="none" w:sz="0" w:space="0" w:color="auto"/>
            <w:right w:val="none" w:sz="0" w:space="0" w:color="auto"/>
          </w:divBdr>
        </w:div>
        <w:div w:id="697123717">
          <w:marLeft w:val="0"/>
          <w:marRight w:val="0"/>
          <w:marTop w:val="0"/>
          <w:marBottom w:val="0"/>
          <w:divBdr>
            <w:top w:val="none" w:sz="0" w:space="0" w:color="auto"/>
            <w:left w:val="none" w:sz="0" w:space="0" w:color="auto"/>
            <w:bottom w:val="none" w:sz="0" w:space="0" w:color="auto"/>
            <w:right w:val="none" w:sz="0" w:space="0" w:color="auto"/>
          </w:divBdr>
        </w:div>
        <w:div w:id="761529689">
          <w:marLeft w:val="0"/>
          <w:marRight w:val="0"/>
          <w:marTop w:val="0"/>
          <w:marBottom w:val="0"/>
          <w:divBdr>
            <w:top w:val="none" w:sz="0" w:space="0" w:color="auto"/>
            <w:left w:val="none" w:sz="0" w:space="0" w:color="auto"/>
            <w:bottom w:val="none" w:sz="0" w:space="0" w:color="auto"/>
            <w:right w:val="none" w:sz="0" w:space="0" w:color="auto"/>
          </w:divBdr>
        </w:div>
        <w:div w:id="764806881">
          <w:marLeft w:val="0"/>
          <w:marRight w:val="0"/>
          <w:marTop w:val="0"/>
          <w:marBottom w:val="0"/>
          <w:divBdr>
            <w:top w:val="none" w:sz="0" w:space="0" w:color="auto"/>
            <w:left w:val="none" w:sz="0" w:space="0" w:color="auto"/>
            <w:bottom w:val="none" w:sz="0" w:space="0" w:color="auto"/>
            <w:right w:val="none" w:sz="0" w:space="0" w:color="auto"/>
          </w:divBdr>
        </w:div>
        <w:div w:id="851606682">
          <w:marLeft w:val="0"/>
          <w:marRight w:val="0"/>
          <w:marTop w:val="0"/>
          <w:marBottom w:val="0"/>
          <w:divBdr>
            <w:top w:val="none" w:sz="0" w:space="0" w:color="auto"/>
            <w:left w:val="none" w:sz="0" w:space="0" w:color="auto"/>
            <w:bottom w:val="none" w:sz="0" w:space="0" w:color="auto"/>
            <w:right w:val="none" w:sz="0" w:space="0" w:color="auto"/>
          </w:divBdr>
        </w:div>
        <w:div w:id="893615779">
          <w:marLeft w:val="0"/>
          <w:marRight w:val="0"/>
          <w:marTop w:val="0"/>
          <w:marBottom w:val="0"/>
          <w:divBdr>
            <w:top w:val="none" w:sz="0" w:space="0" w:color="auto"/>
            <w:left w:val="none" w:sz="0" w:space="0" w:color="auto"/>
            <w:bottom w:val="none" w:sz="0" w:space="0" w:color="auto"/>
            <w:right w:val="none" w:sz="0" w:space="0" w:color="auto"/>
          </w:divBdr>
        </w:div>
        <w:div w:id="926691475">
          <w:marLeft w:val="0"/>
          <w:marRight w:val="0"/>
          <w:marTop w:val="0"/>
          <w:marBottom w:val="0"/>
          <w:divBdr>
            <w:top w:val="none" w:sz="0" w:space="0" w:color="auto"/>
            <w:left w:val="none" w:sz="0" w:space="0" w:color="auto"/>
            <w:bottom w:val="none" w:sz="0" w:space="0" w:color="auto"/>
            <w:right w:val="none" w:sz="0" w:space="0" w:color="auto"/>
          </w:divBdr>
        </w:div>
        <w:div w:id="930427366">
          <w:marLeft w:val="0"/>
          <w:marRight w:val="0"/>
          <w:marTop w:val="0"/>
          <w:marBottom w:val="0"/>
          <w:divBdr>
            <w:top w:val="none" w:sz="0" w:space="0" w:color="auto"/>
            <w:left w:val="none" w:sz="0" w:space="0" w:color="auto"/>
            <w:bottom w:val="none" w:sz="0" w:space="0" w:color="auto"/>
            <w:right w:val="none" w:sz="0" w:space="0" w:color="auto"/>
          </w:divBdr>
        </w:div>
        <w:div w:id="958417419">
          <w:marLeft w:val="0"/>
          <w:marRight w:val="0"/>
          <w:marTop w:val="0"/>
          <w:marBottom w:val="0"/>
          <w:divBdr>
            <w:top w:val="none" w:sz="0" w:space="0" w:color="auto"/>
            <w:left w:val="none" w:sz="0" w:space="0" w:color="auto"/>
            <w:bottom w:val="none" w:sz="0" w:space="0" w:color="auto"/>
            <w:right w:val="none" w:sz="0" w:space="0" w:color="auto"/>
          </w:divBdr>
        </w:div>
        <w:div w:id="1001667090">
          <w:marLeft w:val="0"/>
          <w:marRight w:val="0"/>
          <w:marTop w:val="0"/>
          <w:marBottom w:val="0"/>
          <w:divBdr>
            <w:top w:val="none" w:sz="0" w:space="0" w:color="auto"/>
            <w:left w:val="none" w:sz="0" w:space="0" w:color="auto"/>
            <w:bottom w:val="none" w:sz="0" w:space="0" w:color="auto"/>
            <w:right w:val="none" w:sz="0" w:space="0" w:color="auto"/>
          </w:divBdr>
        </w:div>
        <w:div w:id="1193154263">
          <w:marLeft w:val="0"/>
          <w:marRight w:val="0"/>
          <w:marTop w:val="0"/>
          <w:marBottom w:val="0"/>
          <w:divBdr>
            <w:top w:val="none" w:sz="0" w:space="0" w:color="auto"/>
            <w:left w:val="none" w:sz="0" w:space="0" w:color="auto"/>
            <w:bottom w:val="none" w:sz="0" w:space="0" w:color="auto"/>
            <w:right w:val="none" w:sz="0" w:space="0" w:color="auto"/>
          </w:divBdr>
        </w:div>
        <w:div w:id="1197545945">
          <w:marLeft w:val="0"/>
          <w:marRight w:val="0"/>
          <w:marTop w:val="0"/>
          <w:marBottom w:val="0"/>
          <w:divBdr>
            <w:top w:val="none" w:sz="0" w:space="0" w:color="auto"/>
            <w:left w:val="none" w:sz="0" w:space="0" w:color="auto"/>
            <w:bottom w:val="none" w:sz="0" w:space="0" w:color="auto"/>
            <w:right w:val="none" w:sz="0" w:space="0" w:color="auto"/>
          </w:divBdr>
        </w:div>
        <w:div w:id="1218278262">
          <w:marLeft w:val="0"/>
          <w:marRight w:val="0"/>
          <w:marTop w:val="0"/>
          <w:marBottom w:val="0"/>
          <w:divBdr>
            <w:top w:val="none" w:sz="0" w:space="0" w:color="auto"/>
            <w:left w:val="none" w:sz="0" w:space="0" w:color="auto"/>
            <w:bottom w:val="none" w:sz="0" w:space="0" w:color="auto"/>
            <w:right w:val="none" w:sz="0" w:space="0" w:color="auto"/>
          </w:divBdr>
        </w:div>
        <w:div w:id="1220941783">
          <w:marLeft w:val="0"/>
          <w:marRight w:val="0"/>
          <w:marTop w:val="0"/>
          <w:marBottom w:val="0"/>
          <w:divBdr>
            <w:top w:val="none" w:sz="0" w:space="0" w:color="auto"/>
            <w:left w:val="none" w:sz="0" w:space="0" w:color="auto"/>
            <w:bottom w:val="none" w:sz="0" w:space="0" w:color="auto"/>
            <w:right w:val="none" w:sz="0" w:space="0" w:color="auto"/>
          </w:divBdr>
        </w:div>
        <w:div w:id="1306203804">
          <w:marLeft w:val="0"/>
          <w:marRight w:val="0"/>
          <w:marTop w:val="0"/>
          <w:marBottom w:val="0"/>
          <w:divBdr>
            <w:top w:val="none" w:sz="0" w:space="0" w:color="auto"/>
            <w:left w:val="none" w:sz="0" w:space="0" w:color="auto"/>
            <w:bottom w:val="none" w:sz="0" w:space="0" w:color="auto"/>
            <w:right w:val="none" w:sz="0" w:space="0" w:color="auto"/>
          </w:divBdr>
        </w:div>
        <w:div w:id="1312057529">
          <w:marLeft w:val="0"/>
          <w:marRight w:val="0"/>
          <w:marTop w:val="0"/>
          <w:marBottom w:val="0"/>
          <w:divBdr>
            <w:top w:val="none" w:sz="0" w:space="0" w:color="auto"/>
            <w:left w:val="none" w:sz="0" w:space="0" w:color="auto"/>
            <w:bottom w:val="none" w:sz="0" w:space="0" w:color="auto"/>
            <w:right w:val="none" w:sz="0" w:space="0" w:color="auto"/>
          </w:divBdr>
        </w:div>
        <w:div w:id="1345866021">
          <w:marLeft w:val="0"/>
          <w:marRight w:val="0"/>
          <w:marTop w:val="0"/>
          <w:marBottom w:val="0"/>
          <w:divBdr>
            <w:top w:val="none" w:sz="0" w:space="0" w:color="auto"/>
            <w:left w:val="none" w:sz="0" w:space="0" w:color="auto"/>
            <w:bottom w:val="none" w:sz="0" w:space="0" w:color="auto"/>
            <w:right w:val="none" w:sz="0" w:space="0" w:color="auto"/>
          </w:divBdr>
        </w:div>
        <w:div w:id="1353384873">
          <w:marLeft w:val="0"/>
          <w:marRight w:val="0"/>
          <w:marTop w:val="0"/>
          <w:marBottom w:val="0"/>
          <w:divBdr>
            <w:top w:val="none" w:sz="0" w:space="0" w:color="auto"/>
            <w:left w:val="none" w:sz="0" w:space="0" w:color="auto"/>
            <w:bottom w:val="none" w:sz="0" w:space="0" w:color="auto"/>
            <w:right w:val="none" w:sz="0" w:space="0" w:color="auto"/>
          </w:divBdr>
        </w:div>
        <w:div w:id="1467045491">
          <w:marLeft w:val="0"/>
          <w:marRight w:val="0"/>
          <w:marTop w:val="0"/>
          <w:marBottom w:val="0"/>
          <w:divBdr>
            <w:top w:val="none" w:sz="0" w:space="0" w:color="auto"/>
            <w:left w:val="none" w:sz="0" w:space="0" w:color="auto"/>
            <w:bottom w:val="none" w:sz="0" w:space="0" w:color="auto"/>
            <w:right w:val="none" w:sz="0" w:space="0" w:color="auto"/>
          </w:divBdr>
        </w:div>
        <w:div w:id="1549562179">
          <w:marLeft w:val="0"/>
          <w:marRight w:val="0"/>
          <w:marTop w:val="0"/>
          <w:marBottom w:val="0"/>
          <w:divBdr>
            <w:top w:val="none" w:sz="0" w:space="0" w:color="auto"/>
            <w:left w:val="none" w:sz="0" w:space="0" w:color="auto"/>
            <w:bottom w:val="none" w:sz="0" w:space="0" w:color="auto"/>
            <w:right w:val="none" w:sz="0" w:space="0" w:color="auto"/>
          </w:divBdr>
        </w:div>
        <w:div w:id="1585214106">
          <w:marLeft w:val="0"/>
          <w:marRight w:val="0"/>
          <w:marTop w:val="0"/>
          <w:marBottom w:val="0"/>
          <w:divBdr>
            <w:top w:val="none" w:sz="0" w:space="0" w:color="auto"/>
            <w:left w:val="none" w:sz="0" w:space="0" w:color="auto"/>
            <w:bottom w:val="none" w:sz="0" w:space="0" w:color="auto"/>
            <w:right w:val="none" w:sz="0" w:space="0" w:color="auto"/>
          </w:divBdr>
        </w:div>
        <w:div w:id="1624845557">
          <w:marLeft w:val="0"/>
          <w:marRight w:val="0"/>
          <w:marTop w:val="0"/>
          <w:marBottom w:val="0"/>
          <w:divBdr>
            <w:top w:val="none" w:sz="0" w:space="0" w:color="auto"/>
            <w:left w:val="none" w:sz="0" w:space="0" w:color="auto"/>
            <w:bottom w:val="none" w:sz="0" w:space="0" w:color="auto"/>
            <w:right w:val="none" w:sz="0" w:space="0" w:color="auto"/>
          </w:divBdr>
        </w:div>
        <w:div w:id="1645742775">
          <w:marLeft w:val="0"/>
          <w:marRight w:val="0"/>
          <w:marTop w:val="0"/>
          <w:marBottom w:val="0"/>
          <w:divBdr>
            <w:top w:val="none" w:sz="0" w:space="0" w:color="auto"/>
            <w:left w:val="none" w:sz="0" w:space="0" w:color="auto"/>
            <w:bottom w:val="none" w:sz="0" w:space="0" w:color="auto"/>
            <w:right w:val="none" w:sz="0" w:space="0" w:color="auto"/>
          </w:divBdr>
        </w:div>
        <w:div w:id="1758162792">
          <w:marLeft w:val="0"/>
          <w:marRight w:val="0"/>
          <w:marTop w:val="0"/>
          <w:marBottom w:val="0"/>
          <w:divBdr>
            <w:top w:val="none" w:sz="0" w:space="0" w:color="auto"/>
            <w:left w:val="none" w:sz="0" w:space="0" w:color="auto"/>
            <w:bottom w:val="none" w:sz="0" w:space="0" w:color="auto"/>
            <w:right w:val="none" w:sz="0" w:space="0" w:color="auto"/>
          </w:divBdr>
        </w:div>
        <w:div w:id="1774747266">
          <w:marLeft w:val="0"/>
          <w:marRight w:val="0"/>
          <w:marTop w:val="0"/>
          <w:marBottom w:val="0"/>
          <w:divBdr>
            <w:top w:val="none" w:sz="0" w:space="0" w:color="auto"/>
            <w:left w:val="none" w:sz="0" w:space="0" w:color="auto"/>
            <w:bottom w:val="none" w:sz="0" w:space="0" w:color="auto"/>
            <w:right w:val="none" w:sz="0" w:space="0" w:color="auto"/>
          </w:divBdr>
        </w:div>
        <w:div w:id="1827938576">
          <w:marLeft w:val="0"/>
          <w:marRight w:val="0"/>
          <w:marTop w:val="0"/>
          <w:marBottom w:val="0"/>
          <w:divBdr>
            <w:top w:val="none" w:sz="0" w:space="0" w:color="auto"/>
            <w:left w:val="none" w:sz="0" w:space="0" w:color="auto"/>
            <w:bottom w:val="none" w:sz="0" w:space="0" w:color="auto"/>
            <w:right w:val="none" w:sz="0" w:space="0" w:color="auto"/>
          </w:divBdr>
        </w:div>
        <w:div w:id="1835291952">
          <w:marLeft w:val="0"/>
          <w:marRight w:val="0"/>
          <w:marTop w:val="0"/>
          <w:marBottom w:val="0"/>
          <w:divBdr>
            <w:top w:val="none" w:sz="0" w:space="0" w:color="auto"/>
            <w:left w:val="none" w:sz="0" w:space="0" w:color="auto"/>
            <w:bottom w:val="none" w:sz="0" w:space="0" w:color="auto"/>
            <w:right w:val="none" w:sz="0" w:space="0" w:color="auto"/>
          </w:divBdr>
        </w:div>
        <w:div w:id="1916432555">
          <w:marLeft w:val="0"/>
          <w:marRight w:val="0"/>
          <w:marTop w:val="0"/>
          <w:marBottom w:val="0"/>
          <w:divBdr>
            <w:top w:val="none" w:sz="0" w:space="0" w:color="auto"/>
            <w:left w:val="none" w:sz="0" w:space="0" w:color="auto"/>
            <w:bottom w:val="none" w:sz="0" w:space="0" w:color="auto"/>
            <w:right w:val="none" w:sz="0" w:space="0" w:color="auto"/>
          </w:divBdr>
        </w:div>
        <w:div w:id="1950580031">
          <w:marLeft w:val="0"/>
          <w:marRight w:val="0"/>
          <w:marTop w:val="0"/>
          <w:marBottom w:val="0"/>
          <w:divBdr>
            <w:top w:val="none" w:sz="0" w:space="0" w:color="auto"/>
            <w:left w:val="none" w:sz="0" w:space="0" w:color="auto"/>
            <w:bottom w:val="none" w:sz="0" w:space="0" w:color="auto"/>
            <w:right w:val="none" w:sz="0" w:space="0" w:color="auto"/>
          </w:divBdr>
        </w:div>
        <w:div w:id="2028869298">
          <w:marLeft w:val="0"/>
          <w:marRight w:val="0"/>
          <w:marTop w:val="0"/>
          <w:marBottom w:val="0"/>
          <w:divBdr>
            <w:top w:val="none" w:sz="0" w:space="0" w:color="auto"/>
            <w:left w:val="none" w:sz="0" w:space="0" w:color="auto"/>
            <w:bottom w:val="none" w:sz="0" w:space="0" w:color="auto"/>
            <w:right w:val="none" w:sz="0" w:space="0" w:color="auto"/>
          </w:divBdr>
        </w:div>
        <w:div w:id="2036733733">
          <w:marLeft w:val="0"/>
          <w:marRight w:val="0"/>
          <w:marTop w:val="0"/>
          <w:marBottom w:val="0"/>
          <w:divBdr>
            <w:top w:val="none" w:sz="0" w:space="0" w:color="auto"/>
            <w:left w:val="none" w:sz="0" w:space="0" w:color="auto"/>
            <w:bottom w:val="none" w:sz="0" w:space="0" w:color="auto"/>
            <w:right w:val="none" w:sz="0" w:space="0" w:color="auto"/>
          </w:divBdr>
        </w:div>
        <w:div w:id="2043049541">
          <w:marLeft w:val="0"/>
          <w:marRight w:val="0"/>
          <w:marTop w:val="0"/>
          <w:marBottom w:val="0"/>
          <w:divBdr>
            <w:top w:val="none" w:sz="0" w:space="0" w:color="auto"/>
            <w:left w:val="none" w:sz="0" w:space="0" w:color="auto"/>
            <w:bottom w:val="none" w:sz="0" w:space="0" w:color="auto"/>
            <w:right w:val="none" w:sz="0" w:space="0" w:color="auto"/>
          </w:divBdr>
        </w:div>
        <w:div w:id="2139643819">
          <w:marLeft w:val="0"/>
          <w:marRight w:val="0"/>
          <w:marTop w:val="0"/>
          <w:marBottom w:val="0"/>
          <w:divBdr>
            <w:top w:val="none" w:sz="0" w:space="0" w:color="auto"/>
            <w:left w:val="none" w:sz="0" w:space="0" w:color="auto"/>
            <w:bottom w:val="none" w:sz="0" w:space="0" w:color="auto"/>
            <w:right w:val="none" w:sz="0" w:space="0" w:color="auto"/>
          </w:divBdr>
        </w:div>
      </w:divsChild>
    </w:div>
    <w:div w:id="190344127">
      <w:bodyDiv w:val="1"/>
      <w:marLeft w:val="0"/>
      <w:marRight w:val="0"/>
      <w:marTop w:val="0"/>
      <w:marBottom w:val="0"/>
      <w:divBdr>
        <w:top w:val="none" w:sz="0" w:space="0" w:color="auto"/>
        <w:left w:val="none" w:sz="0" w:space="0" w:color="auto"/>
        <w:bottom w:val="none" w:sz="0" w:space="0" w:color="auto"/>
        <w:right w:val="none" w:sz="0" w:space="0" w:color="auto"/>
      </w:divBdr>
    </w:div>
    <w:div w:id="192427837">
      <w:bodyDiv w:val="1"/>
      <w:marLeft w:val="0"/>
      <w:marRight w:val="0"/>
      <w:marTop w:val="0"/>
      <w:marBottom w:val="0"/>
      <w:divBdr>
        <w:top w:val="none" w:sz="0" w:space="0" w:color="auto"/>
        <w:left w:val="none" w:sz="0" w:space="0" w:color="auto"/>
        <w:bottom w:val="none" w:sz="0" w:space="0" w:color="auto"/>
        <w:right w:val="none" w:sz="0" w:space="0" w:color="auto"/>
      </w:divBdr>
      <w:divsChild>
        <w:div w:id="711000655">
          <w:marLeft w:val="0"/>
          <w:marRight w:val="0"/>
          <w:marTop w:val="0"/>
          <w:marBottom w:val="0"/>
          <w:divBdr>
            <w:top w:val="none" w:sz="0" w:space="0" w:color="auto"/>
            <w:left w:val="none" w:sz="0" w:space="0" w:color="auto"/>
            <w:bottom w:val="none" w:sz="0" w:space="0" w:color="auto"/>
            <w:right w:val="none" w:sz="0" w:space="0" w:color="auto"/>
          </w:divBdr>
          <w:divsChild>
            <w:div w:id="94890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3515">
      <w:bodyDiv w:val="1"/>
      <w:marLeft w:val="0"/>
      <w:marRight w:val="0"/>
      <w:marTop w:val="0"/>
      <w:marBottom w:val="0"/>
      <w:divBdr>
        <w:top w:val="none" w:sz="0" w:space="0" w:color="auto"/>
        <w:left w:val="none" w:sz="0" w:space="0" w:color="auto"/>
        <w:bottom w:val="none" w:sz="0" w:space="0" w:color="auto"/>
        <w:right w:val="none" w:sz="0" w:space="0" w:color="auto"/>
      </w:divBdr>
      <w:divsChild>
        <w:div w:id="775255172">
          <w:marLeft w:val="0"/>
          <w:marRight w:val="0"/>
          <w:marTop w:val="0"/>
          <w:marBottom w:val="0"/>
          <w:divBdr>
            <w:top w:val="none" w:sz="0" w:space="0" w:color="auto"/>
            <w:left w:val="none" w:sz="0" w:space="0" w:color="auto"/>
            <w:bottom w:val="none" w:sz="0" w:space="0" w:color="auto"/>
            <w:right w:val="none" w:sz="0" w:space="0" w:color="auto"/>
          </w:divBdr>
        </w:div>
      </w:divsChild>
    </w:div>
    <w:div w:id="244533005">
      <w:bodyDiv w:val="1"/>
      <w:marLeft w:val="0"/>
      <w:marRight w:val="0"/>
      <w:marTop w:val="0"/>
      <w:marBottom w:val="0"/>
      <w:divBdr>
        <w:top w:val="none" w:sz="0" w:space="0" w:color="auto"/>
        <w:left w:val="none" w:sz="0" w:space="0" w:color="auto"/>
        <w:bottom w:val="none" w:sz="0" w:space="0" w:color="auto"/>
        <w:right w:val="none" w:sz="0" w:space="0" w:color="auto"/>
      </w:divBdr>
    </w:div>
    <w:div w:id="246886311">
      <w:bodyDiv w:val="1"/>
      <w:marLeft w:val="0"/>
      <w:marRight w:val="0"/>
      <w:marTop w:val="0"/>
      <w:marBottom w:val="0"/>
      <w:divBdr>
        <w:top w:val="none" w:sz="0" w:space="0" w:color="auto"/>
        <w:left w:val="none" w:sz="0" w:space="0" w:color="auto"/>
        <w:bottom w:val="none" w:sz="0" w:space="0" w:color="auto"/>
        <w:right w:val="none" w:sz="0" w:space="0" w:color="auto"/>
      </w:divBdr>
    </w:div>
    <w:div w:id="344794988">
      <w:bodyDiv w:val="1"/>
      <w:marLeft w:val="0"/>
      <w:marRight w:val="0"/>
      <w:marTop w:val="0"/>
      <w:marBottom w:val="0"/>
      <w:divBdr>
        <w:top w:val="none" w:sz="0" w:space="0" w:color="auto"/>
        <w:left w:val="none" w:sz="0" w:space="0" w:color="auto"/>
        <w:bottom w:val="none" w:sz="0" w:space="0" w:color="auto"/>
        <w:right w:val="none" w:sz="0" w:space="0" w:color="auto"/>
      </w:divBdr>
      <w:divsChild>
        <w:div w:id="352339727">
          <w:marLeft w:val="0"/>
          <w:marRight w:val="0"/>
          <w:marTop w:val="0"/>
          <w:marBottom w:val="0"/>
          <w:divBdr>
            <w:top w:val="single" w:sz="4" w:space="1" w:color="auto"/>
            <w:left w:val="single" w:sz="4" w:space="1" w:color="auto"/>
            <w:bottom w:val="single" w:sz="4" w:space="1" w:color="auto"/>
            <w:right w:val="single" w:sz="4" w:space="1" w:color="auto"/>
          </w:divBdr>
        </w:div>
      </w:divsChild>
    </w:div>
    <w:div w:id="352462257">
      <w:bodyDiv w:val="1"/>
      <w:marLeft w:val="0"/>
      <w:marRight w:val="0"/>
      <w:marTop w:val="0"/>
      <w:marBottom w:val="0"/>
      <w:divBdr>
        <w:top w:val="none" w:sz="0" w:space="0" w:color="auto"/>
        <w:left w:val="none" w:sz="0" w:space="0" w:color="auto"/>
        <w:bottom w:val="none" w:sz="0" w:space="0" w:color="auto"/>
        <w:right w:val="none" w:sz="0" w:space="0" w:color="auto"/>
      </w:divBdr>
    </w:div>
    <w:div w:id="391973536">
      <w:bodyDiv w:val="1"/>
      <w:marLeft w:val="0"/>
      <w:marRight w:val="0"/>
      <w:marTop w:val="0"/>
      <w:marBottom w:val="0"/>
      <w:divBdr>
        <w:top w:val="none" w:sz="0" w:space="0" w:color="auto"/>
        <w:left w:val="none" w:sz="0" w:space="0" w:color="auto"/>
        <w:bottom w:val="none" w:sz="0" w:space="0" w:color="auto"/>
        <w:right w:val="none" w:sz="0" w:space="0" w:color="auto"/>
      </w:divBdr>
      <w:divsChild>
        <w:div w:id="1439251444">
          <w:marLeft w:val="0"/>
          <w:marRight w:val="0"/>
          <w:marTop w:val="0"/>
          <w:marBottom w:val="0"/>
          <w:divBdr>
            <w:top w:val="none" w:sz="0" w:space="0" w:color="auto"/>
            <w:left w:val="none" w:sz="0" w:space="0" w:color="auto"/>
            <w:bottom w:val="none" w:sz="0" w:space="0" w:color="auto"/>
            <w:right w:val="none" w:sz="0" w:space="0" w:color="auto"/>
          </w:divBdr>
        </w:div>
      </w:divsChild>
    </w:div>
    <w:div w:id="408962581">
      <w:bodyDiv w:val="1"/>
      <w:marLeft w:val="0"/>
      <w:marRight w:val="0"/>
      <w:marTop w:val="0"/>
      <w:marBottom w:val="0"/>
      <w:divBdr>
        <w:top w:val="none" w:sz="0" w:space="0" w:color="auto"/>
        <w:left w:val="none" w:sz="0" w:space="0" w:color="auto"/>
        <w:bottom w:val="none" w:sz="0" w:space="0" w:color="auto"/>
        <w:right w:val="none" w:sz="0" w:space="0" w:color="auto"/>
      </w:divBdr>
      <w:divsChild>
        <w:div w:id="23991718">
          <w:marLeft w:val="0"/>
          <w:marRight w:val="0"/>
          <w:marTop w:val="0"/>
          <w:marBottom w:val="0"/>
          <w:divBdr>
            <w:top w:val="none" w:sz="0" w:space="0" w:color="auto"/>
            <w:left w:val="none" w:sz="0" w:space="0" w:color="auto"/>
            <w:bottom w:val="none" w:sz="0" w:space="0" w:color="auto"/>
            <w:right w:val="none" w:sz="0" w:space="0" w:color="auto"/>
          </w:divBdr>
        </w:div>
        <w:div w:id="130171359">
          <w:marLeft w:val="0"/>
          <w:marRight w:val="0"/>
          <w:marTop w:val="0"/>
          <w:marBottom w:val="0"/>
          <w:divBdr>
            <w:top w:val="none" w:sz="0" w:space="0" w:color="auto"/>
            <w:left w:val="none" w:sz="0" w:space="0" w:color="auto"/>
            <w:bottom w:val="none" w:sz="0" w:space="0" w:color="auto"/>
            <w:right w:val="none" w:sz="0" w:space="0" w:color="auto"/>
          </w:divBdr>
        </w:div>
        <w:div w:id="146240298">
          <w:marLeft w:val="0"/>
          <w:marRight w:val="0"/>
          <w:marTop w:val="0"/>
          <w:marBottom w:val="0"/>
          <w:divBdr>
            <w:top w:val="none" w:sz="0" w:space="0" w:color="auto"/>
            <w:left w:val="none" w:sz="0" w:space="0" w:color="auto"/>
            <w:bottom w:val="none" w:sz="0" w:space="0" w:color="auto"/>
            <w:right w:val="none" w:sz="0" w:space="0" w:color="auto"/>
          </w:divBdr>
        </w:div>
        <w:div w:id="157044760">
          <w:marLeft w:val="0"/>
          <w:marRight w:val="0"/>
          <w:marTop w:val="0"/>
          <w:marBottom w:val="0"/>
          <w:divBdr>
            <w:top w:val="none" w:sz="0" w:space="0" w:color="auto"/>
            <w:left w:val="none" w:sz="0" w:space="0" w:color="auto"/>
            <w:bottom w:val="none" w:sz="0" w:space="0" w:color="auto"/>
            <w:right w:val="none" w:sz="0" w:space="0" w:color="auto"/>
          </w:divBdr>
        </w:div>
        <w:div w:id="279453421">
          <w:marLeft w:val="0"/>
          <w:marRight w:val="0"/>
          <w:marTop w:val="0"/>
          <w:marBottom w:val="0"/>
          <w:divBdr>
            <w:top w:val="none" w:sz="0" w:space="0" w:color="auto"/>
            <w:left w:val="none" w:sz="0" w:space="0" w:color="auto"/>
            <w:bottom w:val="none" w:sz="0" w:space="0" w:color="auto"/>
            <w:right w:val="none" w:sz="0" w:space="0" w:color="auto"/>
          </w:divBdr>
        </w:div>
        <w:div w:id="298613063">
          <w:marLeft w:val="0"/>
          <w:marRight w:val="0"/>
          <w:marTop w:val="0"/>
          <w:marBottom w:val="0"/>
          <w:divBdr>
            <w:top w:val="none" w:sz="0" w:space="0" w:color="auto"/>
            <w:left w:val="none" w:sz="0" w:space="0" w:color="auto"/>
            <w:bottom w:val="none" w:sz="0" w:space="0" w:color="auto"/>
            <w:right w:val="none" w:sz="0" w:space="0" w:color="auto"/>
          </w:divBdr>
        </w:div>
        <w:div w:id="317464003">
          <w:marLeft w:val="0"/>
          <w:marRight w:val="0"/>
          <w:marTop w:val="0"/>
          <w:marBottom w:val="0"/>
          <w:divBdr>
            <w:top w:val="none" w:sz="0" w:space="0" w:color="auto"/>
            <w:left w:val="none" w:sz="0" w:space="0" w:color="auto"/>
            <w:bottom w:val="none" w:sz="0" w:space="0" w:color="auto"/>
            <w:right w:val="none" w:sz="0" w:space="0" w:color="auto"/>
          </w:divBdr>
        </w:div>
        <w:div w:id="344597004">
          <w:marLeft w:val="0"/>
          <w:marRight w:val="0"/>
          <w:marTop w:val="0"/>
          <w:marBottom w:val="0"/>
          <w:divBdr>
            <w:top w:val="none" w:sz="0" w:space="0" w:color="auto"/>
            <w:left w:val="none" w:sz="0" w:space="0" w:color="auto"/>
            <w:bottom w:val="none" w:sz="0" w:space="0" w:color="auto"/>
            <w:right w:val="none" w:sz="0" w:space="0" w:color="auto"/>
          </w:divBdr>
        </w:div>
        <w:div w:id="398478899">
          <w:marLeft w:val="0"/>
          <w:marRight w:val="0"/>
          <w:marTop w:val="0"/>
          <w:marBottom w:val="0"/>
          <w:divBdr>
            <w:top w:val="none" w:sz="0" w:space="0" w:color="auto"/>
            <w:left w:val="none" w:sz="0" w:space="0" w:color="auto"/>
            <w:bottom w:val="none" w:sz="0" w:space="0" w:color="auto"/>
            <w:right w:val="none" w:sz="0" w:space="0" w:color="auto"/>
          </w:divBdr>
        </w:div>
        <w:div w:id="402802666">
          <w:marLeft w:val="0"/>
          <w:marRight w:val="0"/>
          <w:marTop w:val="0"/>
          <w:marBottom w:val="0"/>
          <w:divBdr>
            <w:top w:val="none" w:sz="0" w:space="0" w:color="auto"/>
            <w:left w:val="none" w:sz="0" w:space="0" w:color="auto"/>
            <w:bottom w:val="none" w:sz="0" w:space="0" w:color="auto"/>
            <w:right w:val="none" w:sz="0" w:space="0" w:color="auto"/>
          </w:divBdr>
        </w:div>
        <w:div w:id="595135378">
          <w:marLeft w:val="0"/>
          <w:marRight w:val="0"/>
          <w:marTop w:val="0"/>
          <w:marBottom w:val="0"/>
          <w:divBdr>
            <w:top w:val="none" w:sz="0" w:space="0" w:color="auto"/>
            <w:left w:val="none" w:sz="0" w:space="0" w:color="auto"/>
            <w:bottom w:val="none" w:sz="0" w:space="0" w:color="auto"/>
            <w:right w:val="none" w:sz="0" w:space="0" w:color="auto"/>
          </w:divBdr>
        </w:div>
        <w:div w:id="611060924">
          <w:marLeft w:val="0"/>
          <w:marRight w:val="0"/>
          <w:marTop w:val="0"/>
          <w:marBottom w:val="0"/>
          <w:divBdr>
            <w:top w:val="none" w:sz="0" w:space="0" w:color="auto"/>
            <w:left w:val="none" w:sz="0" w:space="0" w:color="auto"/>
            <w:bottom w:val="none" w:sz="0" w:space="0" w:color="auto"/>
            <w:right w:val="none" w:sz="0" w:space="0" w:color="auto"/>
          </w:divBdr>
        </w:div>
        <w:div w:id="666440952">
          <w:marLeft w:val="0"/>
          <w:marRight w:val="0"/>
          <w:marTop w:val="0"/>
          <w:marBottom w:val="0"/>
          <w:divBdr>
            <w:top w:val="none" w:sz="0" w:space="0" w:color="auto"/>
            <w:left w:val="none" w:sz="0" w:space="0" w:color="auto"/>
            <w:bottom w:val="none" w:sz="0" w:space="0" w:color="auto"/>
            <w:right w:val="none" w:sz="0" w:space="0" w:color="auto"/>
          </w:divBdr>
        </w:div>
        <w:div w:id="740059794">
          <w:marLeft w:val="0"/>
          <w:marRight w:val="0"/>
          <w:marTop w:val="0"/>
          <w:marBottom w:val="0"/>
          <w:divBdr>
            <w:top w:val="none" w:sz="0" w:space="0" w:color="auto"/>
            <w:left w:val="none" w:sz="0" w:space="0" w:color="auto"/>
            <w:bottom w:val="none" w:sz="0" w:space="0" w:color="auto"/>
            <w:right w:val="none" w:sz="0" w:space="0" w:color="auto"/>
          </w:divBdr>
        </w:div>
        <w:div w:id="832111331">
          <w:marLeft w:val="0"/>
          <w:marRight w:val="0"/>
          <w:marTop w:val="0"/>
          <w:marBottom w:val="0"/>
          <w:divBdr>
            <w:top w:val="none" w:sz="0" w:space="0" w:color="auto"/>
            <w:left w:val="none" w:sz="0" w:space="0" w:color="auto"/>
            <w:bottom w:val="none" w:sz="0" w:space="0" w:color="auto"/>
            <w:right w:val="none" w:sz="0" w:space="0" w:color="auto"/>
          </w:divBdr>
        </w:div>
        <w:div w:id="861746521">
          <w:marLeft w:val="0"/>
          <w:marRight w:val="0"/>
          <w:marTop w:val="0"/>
          <w:marBottom w:val="0"/>
          <w:divBdr>
            <w:top w:val="none" w:sz="0" w:space="0" w:color="auto"/>
            <w:left w:val="none" w:sz="0" w:space="0" w:color="auto"/>
            <w:bottom w:val="none" w:sz="0" w:space="0" w:color="auto"/>
            <w:right w:val="none" w:sz="0" w:space="0" w:color="auto"/>
          </w:divBdr>
        </w:div>
        <w:div w:id="872885728">
          <w:marLeft w:val="0"/>
          <w:marRight w:val="0"/>
          <w:marTop w:val="0"/>
          <w:marBottom w:val="0"/>
          <w:divBdr>
            <w:top w:val="none" w:sz="0" w:space="0" w:color="auto"/>
            <w:left w:val="none" w:sz="0" w:space="0" w:color="auto"/>
            <w:bottom w:val="none" w:sz="0" w:space="0" w:color="auto"/>
            <w:right w:val="none" w:sz="0" w:space="0" w:color="auto"/>
          </w:divBdr>
        </w:div>
        <w:div w:id="875122946">
          <w:marLeft w:val="0"/>
          <w:marRight w:val="0"/>
          <w:marTop w:val="0"/>
          <w:marBottom w:val="0"/>
          <w:divBdr>
            <w:top w:val="none" w:sz="0" w:space="0" w:color="auto"/>
            <w:left w:val="none" w:sz="0" w:space="0" w:color="auto"/>
            <w:bottom w:val="none" w:sz="0" w:space="0" w:color="auto"/>
            <w:right w:val="none" w:sz="0" w:space="0" w:color="auto"/>
          </w:divBdr>
        </w:div>
        <w:div w:id="889346908">
          <w:marLeft w:val="0"/>
          <w:marRight w:val="0"/>
          <w:marTop w:val="0"/>
          <w:marBottom w:val="0"/>
          <w:divBdr>
            <w:top w:val="none" w:sz="0" w:space="0" w:color="auto"/>
            <w:left w:val="none" w:sz="0" w:space="0" w:color="auto"/>
            <w:bottom w:val="none" w:sz="0" w:space="0" w:color="auto"/>
            <w:right w:val="none" w:sz="0" w:space="0" w:color="auto"/>
          </w:divBdr>
        </w:div>
        <w:div w:id="895163869">
          <w:marLeft w:val="0"/>
          <w:marRight w:val="0"/>
          <w:marTop w:val="0"/>
          <w:marBottom w:val="0"/>
          <w:divBdr>
            <w:top w:val="none" w:sz="0" w:space="0" w:color="auto"/>
            <w:left w:val="none" w:sz="0" w:space="0" w:color="auto"/>
            <w:bottom w:val="none" w:sz="0" w:space="0" w:color="auto"/>
            <w:right w:val="none" w:sz="0" w:space="0" w:color="auto"/>
          </w:divBdr>
        </w:div>
        <w:div w:id="901409115">
          <w:marLeft w:val="0"/>
          <w:marRight w:val="0"/>
          <w:marTop w:val="0"/>
          <w:marBottom w:val="0"/>
          <w:divBdr>
            <w:top w:val="none" w:sz="0" w:space="0" w:color="auto"/>
            <w:left w:val="none" w:sz="0" w:space="0" w:color="auto"/>
            <w:bottom w:val="none" w:sz="0" w:space="0" w:color="auto"/>
            <w:right w:val="none" w:sz="0" w:space="0" w:color="auto"/>
          </w:divBdr>
        </w:div>
        <w:div w:id="908345280">
          <w:marLeft w:val="0"/>
          <w:marRight w:val="0"/>
          <w:marTop w:val="0"/>
          <w:marBottom w:val="0"/>
          <w:divBdr>
            <w:top w:val="none" w:sz="0" w:space="0" w:color="auto"/>
            <w:left w:val="none" w:sz="0" w:space="0" w:color="auto"/>
            <w:bottom w:val="none" w:sz="0" w:space="0" w:color="auto"/>
            <w:right w:val="none" w:sz="0" w:space="0" w:color="auto"/>
          </w:divBdr>
        </w:div>
        <w:div w:id="915896520">
          <w:marLeft w:val="0"/>
          <w:marRight w:val="0"/>
          <w:marTop w:val="0"/>
          <w:marBottom w:val="0"/>
          <w:divBdr>
            <w:top w:val="none" w:sz="0" w:space="0" w:color="auto"/>
            <w:left w:val="none" w:sz="0" w:space="0" w:color="auto"/>
            <w:bottom w:val="none" w:sz="0" w:space="0" w:color="auto"/>
            <w:right w:val="none" w:sz="0" w:space="0" w:color="auto"/>
          </w:divBdr>
        </w:div>
        <w:div w:id="928388959">
          <w:marLeft w:val="0"/>
          <w:marRight w:val="0"/>
          <w:marTop w:val="0"/>
          <w:marBottom w:val="0"/>
          <w:divBdr>
            <w:top w:val="none" w:sz="0" w:space="0" w:color="auto"/>
            <w:left w:val="none" w:sz="0" w:space="0" w:color="auto"/>
            <w:bottom w:val="none" w:sz="0" w:space="0" w:color="auto"/>
            <w:right w:val="none" w:sz="0" w:space="0" w:color="auto"/>
          </w:divBdr>
        </w:div>
        <w:div w:id="940181486">
          <w:marLeft w:val="0"/>
          <w:marRight w:val="0"/>
          <w:marTop w:val="0"/>
          <w:marBottom w:val="0"/>
          <w:divBdr>
            <w:top w:val="none" w:sz="0" w:space="0" w:color="auto"/>
            <w:left w:val="none" w:sz="0" w:space="0" w:color="auto"/>
            <w:bottom w:val="none" w:sz="0" w:space="0" w:color="auto"/>
            <w:right w:val="none" w:sz="0" w:space="0" w:color="auto"/>
          </w:divBdr>
        </w:div>
        <w:div w:id="989360669">
          <w:marLeft w:val="0"/>
          <w:marRight w:val="0"/>
          <w:marTop w:val="0"/>
          <w:marBottom w:val="0"/>
          <w:divBdr>
            <w:top w:val="none" w:sz="0" w:space="0" w:color="auto"/>
            <w:left w:val="none" w:sz="0" w:space="0" w:color="auto"/>
            <w:bottom w:val="none" w:sz="0" w:space="0" w:color="auto"/>
            <w:right w:val="none" w:sz="0" w:space="0" w:color="auto"/>
          </w:divBdr>
        </w:div>
        <w:div w:id="1020738176">
          <w:marLeft w:val="0"/>
          <w:marRight w:val="0"/>
          <w:marTop w:val="0"/>
          <w:marBottom w:val="0"/>
          <w:divBdr>
            <w:top w:val="none" w:sz="0" w:space="0" w:color="auto"/>
            <w:left w:val="none" w:sz="0" w:space="0" w:color="auto"/>
            <w:bottom w:val="none" w:sz="0" w:space="0" w:color="auto"/>
            <w:right w:val="none" w:sz="0" w:space="0" w:color="auto"/>
          </w:divBdr>
        </w:div>
        <w:div w:id="1021469679">
          <w:marLeft w:val="0"/>
          <w:marRight w:val="0"/>
          <w:marTop w:val="0"/>
          <w:marBottom w:val="0"/>
          <w:divBdr>
            <w:top w:val="none" w:sz="0" w:space="0" w:color="auto"/>
            <w:left w:val="none" w:sz="0" w:space="0" w:color="auto"/>
            <w:bottom w:val="none" w:sz="0" w:space="0" w:color="auto"/>
            <w:right w:val="none" w:sz="0" w:space="0" w:color="auto"/>
          </w:divBdr>
        </w:div>
        <w:div w:id="1071123449">
          <w:marLeft w:val="0"/>
          <w:marRight w:val="0"/>
          <w:marTop w:val="0"/>
          <w:marBottom w:val="0"/>
          <w:divBdr>
            <w:top w:val="none" w:sz="0" w:space="0" w:color="auto"/>
            <w:left w:val="none" w:sz="0" w:space="0" w:color="auto"/>
            <w:bottom w:val="none" w:sz="0" w:space="0" w:color="auto"/>
            <w:right w:val="none" w:sz="0" w:space="0" w:color="auto"/>
          </w:divBdr>
        </w:div>
        <w:div w:id="1091320787">
          <w:marLeft w:val="0"/>
          <w:marRight w:val="0"/>
          <w:marTop w:val="0"/>
          <w:marBottom w:val="0"/>
          <w:divBdr>
            <w:top w:val="none" w:sz="0" w:space="0" w:color="auto"/>
            <w:left w:val="none" w:sz="0" w:space="0" w:color="auto"/>
            <w:bottom w:val="none" w:sz="0" w:space="0" w:color="auto"/>
            <w:right w:val="none" w:sz="0" w:space="0" w:color="auto"/>
          </w:divBdr>
        </w:div>
        <w:div w:id="1113090913">
          <w:marLeft w:val="0"/>
          <w:marRight w:val="0"/>
          <w:marTop w:val="0"/>
          <w:marBottom w:val="0"/>
          <w:divBdr>
            <w:top w:val="none" w:sz="0" w:space="0" w:color="auto"/>
            <w:left w:val="none" w:sz="0" w:space="0" w:color="auto"/>
            <w:bottom w:val="none" w:sz="0" w:space="0" w:color="auto"/>
            <w:right w:val="none" w:sz="0" w:space="0" w:color="auto"/>
          </w:divBdr>
        </w:div>
        <w:div w:id="1139421937">
          <w:marLeft w:val="0"/>
          <w:marRight w:val="0"/>
          <w:marTop w:val="0"/>
          <w:marBottom w:val="0"/>
          <w:divBdr>
            <w:top w:val="none" w:sz="0" w:space="0" w:color="auto"/>
            <w:left w:val="none" w:sz="0" w:space="0" w:color="auto"/>
            <w:bottom w:val="none" w:sz="0" w:space="0" w:color="auto"/>
            <w:right w:val="none" w:sz="0" w:space="0" w:color="auto"/>
          </w:divBdr>
        </w:div>
        <w:div w:id="1159080335">
          <w:marLeft w:val="0"/>
          <w:marRight w:val="0"/>
          <w:marTop w:val="0"/>
          <w:marBottom w:val="0"/>
          <w:divBdr>
            <w:top w:val="none" w:sz="0" w:space="0" w:color="auto"/>
            <w:left w:val="none" w:sz="0" w:space="0" w:color="auto"/>
            <w:bottom w:val="none" w:sz="0" w:space="0" w:color="auto"/>
            <w:right w:val="none" w:sz="0" w:space="0" w:color="auto"/>
          </w:divBdr>
        </w:div>
        <w:div w:id="1174299161">
          <w:marLeft w:val="0"/>
          <w:marRight w:val="0"/>
          <w:marTop w:val="0"/>
          <w:marBottom w:val="0"/>
          <w:divBdr>
            <w:top w:val="none" w:sz="0" w:space="0" w:color="auto"/>
            <w:left w:val="none" w:sz="0" w:space="0" w:color="auto"/>
            <w:bottom w:val="none" w:sz="0" w:space="0" w:color="auto"/>
            <w:right w:val="none" w:sz="0" w:space="0" w:color="auto"/>
          </w:divBdr>
        </w:div>
        <w:div w:id="1189679571">
          <w:marLeft w:val="0"/>
          <w:marRight w:val="0"/>
          <w:marTop w:val="0"/>
          <w:marBottom w:val="0"/>
          <w:divBdr>
            <w:top w:val="none" w:sz="0" w:space="0" w:color="auto"/>
            <w:left w:val="none" w:sz="0" w:space="0" w:color="auto"/>
            <w:bottom w:val="none" w:sz="0" w:space="0" w:color="auto"/>
            <w:right w:val="none" w:sz="0" w:space="0" w:color="auto"/>
          </w:divBdr>
        </w:div>
        <w:div w:id="1199121528">
          <w:marLeft w:val="0"/>
          <w:marRight w:val="0"/>
          <w:marTop w:val="0"/>
          <w:marBottom w:val="0"/>
          <w:divBdr>
            <w:top w:val="none" w:sz="0" w:space="0" w:color="auto"/>
            <w:left w:val="none" w:sz="0" w:space="0" w:color="auto"/>
            <w:bottom w:val="none" w:sz="0" w:space="0" w:color="auto"/>
            <w:right w:val="none" w:sz="0" w:space="0" w:color="auto"/>
          </w:divBdr>
        </w:div>
        <w:div w:id="1214392166">
          <w:marLeft w:val="0"/>
          <w:marRight w:val="0"/>
          <w:marTop w:val="0"/>
          <w:marBottom w:val="0"/>
          <w:divBdr>
            <w:top w:val="none" w:sz="0" w:space="0" w:color="auto"/>
            <w:left w:val="none" w:sz="0" w:space="0" w:color="auto"/>
            <w:bottom w:val="none" w:sz="0" w:space="0" w:color="auto"/>
            <w:right w:val="none" w:sz="0" w:space="0" w:color="auto"/>
          </w:divBdr>
        </w:div>
        <w:div w:id="1231697679">
          <w:marLeft w:val="0"/>
          <w:marRight w:val="0"/>
          <w:marTop w:val="0"/>
          <w:marBottom w:val="0"/>
          <w:divBdr>
            <w:top w:val="none" w:sz="0" w:space="0" w:color="auto"/>
            <w:left w:val="none" w:sz="0" w:space="0" w:color="auto"/>
            <w:bottom w:val="none" w:sz="0" w:space="0" w:color="auto"/>
            <w:right w:val="none" w:sz="0" w:space="0" w:color="auto"/>
          </w:divBdr>
        </w:div>
        <w:div w:id="1255289196">
          <w:marLeft w:val="0"/>
          <w:marRight w:val="0"/>
          <w:marTop w:val="0"/>
          <w:marBottom w:val="0"/>
          <w:divBdr>
            <w:top w:val="none" w:sz="0" w:space="0" w:color="auto"/>
            <w:left w:val="none" w:sz="0" w:space="0" w:color="auto"/>
            <w:bottom w:val="none" w:sz="0" w:space="0" w:color="auto"/>
            <w:right w:val="none" w:sz="0" w:space="0" w:color="auto"/>
          </w:divBdr>
        </w:div>
        <w:div w:id="1372917388">
          <w:marLeft w:val="0"/>
          <w:marRight w:val="0"/>
          <w:marTop w:val="0"/>
          <w:marBottom w:val="0"/>
          <w:divBdr>
            <w:top w:val="none" w:sz="0" w:space="0" w:color="auto"/>
            <w:left w:val="none" w:sz="0" w:space="0" w:color="auto"/>
            <w:bottom w:val="none" w:sz="0" w:space="0" w:color="auto"/>
            <w:right w:val="none" w:sz="0" w:space="0" w:color="auto"/>
          </w:divBdr>
        </w:div>
        <w:div w:id="1375500796">
          <w:marLeft w:val="0"/>
          <w:marRight w:val="0"/>
          <w:marTop w:val="0"/>
          <w:marBottom w:val="0"/>
          <w:divBdr>
            <w:top w:val="none" w:sz="0" w:space="0" w:color="auto"/>
            <w:left w:val="none" w:sz="0" w:space="0" w:color="auto"/>
            <w:bottom w:val="none" w:sz="0" w:space="0" w:color="auto"/>
            <w:right w:val="none" w:sz="0" w:space="0" w:color="auto"/>
          </w:divBdr>
        </w:div>
        <w:div w:id="1407416867">
          <w:marLeft w:val="0"/>
          <w:marRight w:val="0"/>
          <w:marTop w:val="0"/>
          <w:marBottom w:val="0"/>
          <w:divBdr>
            <w:top w:val="none" w:sz="0" w:space="0" w:color="auto"/>
            <w:left w:val="none" w:sz="0" w:space="0" w:color="auto"/>
            <w:bottom w:val="none" w:sz="0" w:space="0" w:color="auto"/>
            <w:right w:val="none" w:sz="0" w:space="0" w:color="auto"/>
          </w:divBdr>
        </w:div>
        <w:div w:id="1480806479">
          <w:marLeft w:val="0"/>
          <w:marRight w:val="0"/>
          <w:marTop w:val="0"/>
          <w:marBottom w:val="0"/>
          <w:divBdr>
            <w:top w:val="none" w:sz="0" w:space="0" w:color="auto"/>
            <w:left w:val="none" w:sz="0" w:space="0" w:color="auto"/>
            <w:bottom w:val="none" w:sz="0" w:space="0" w:color="auto"/>
            <w:right w:val="none" w:sz="0" w:space="0" w:color="auto"/>
          </w:divBdr>
        </w:div>
        <w:div w:id="1490171700">
          <w:marLeft w:val="0"/>
          <w:marRight w:val="0"/>
          <w:marTop w:val="0"/>
          <w:marBottom w:val="0"/>
          <w:divBdr>
            <w:top w:val="none" w:sz="0" w:space="0" w:color="auto"/>
            <w:left w:val="none" w:sz="0" w:space="0" w:color="auto"/>
            <w:bottom w:val="none" w:sz="0" w:space="0" w:color="auto"/>
            <w:right w:val="none" w:sz="0" w:space="0" w:color="auto"/>
          </w:divBdr>
        </w:div>
        <w:div w:id="1604221135">
          <w:marLeft w:val="0"/>
          <w:marRight w:val="0"/>
          <w:marTop w:val="0"/>
          <w:marBottom w:val="0"/>
          <w:divBdr>
            <w:top w:val="none" w:sz="0" w:space="0" w:color="auto"/>
            <w:left w:val="none" w:sz="0" w:space="0" w:color="auto"/>
            <w:bottom w:val="none" w:sz="0" w:space="0" w:color="auto"/>
            <w:right w:val="none" w:sz="0" w:space="0" w:color="auto"/>
          </w:divBdr>
        </w:div>
        <w:div w:id="1634824125">
          <w:marLeft w:val="0"/>
          <w:marRight w:val="0"/>
          <w:marTop w:val="0"/>
          <w:marBottom w:val="0"/>
          <w:divBdr>
            <w:top w:val="none" w:sz="0" w:space="0" w:color="auto"/>
            <w:left w:val="none" w:sz="0" w:space="0" w:color="auto"/>
            <w:bottom w:val="none" w:sz="0" w:space="0" w:color="auto"/>
            <w:right w:val="none" w:sz="0" w:space="0" w:color="auto"/>
          </w:divBdr>
        </w:div>
        <w:div w:id="1649630139">
          <w:marLeft w:val="0"/>
          <w:marRight w:val="0"/>
          <w:marTop w:val="0"/>
          <w:marBottom w:val="0"/>
          <w:divBdr>
            <w:top w:val="none" w:sz="0" w:space="0" w:color="auto"/>
            <w:left w:val="none" w:sz="0" w:space="0" w:color="auto"/>
            <w:bottom w:val="none" w:sz="0" w:space="0" w:color="auto"/>
            <w:right w:val="none" w:sz="0" w:space="0" w:color="auto"/>
          </w:divBdr>
        </w:div>
        <w:div w:id="1680692269">
          <w:marLeft w:val="0"/>
          <w:marRight w:val="0"/>
          <w:marTop w:val="0"/>
          <w:marBottom w:val="0"/>
          <w:divBdr>
            <w:top w:val="none" w:sz="0" w:space="0" w:color="auto"/>
            <w:left w:val="none" w:sz="0" w:space="0" w:color="auto"/>
            <w:bottom w:val="none" w:sz="0" w:space="0" w:color="auto"/>
            <w:right w:val="none" w:sz="0" w:space="0" w:color="auto"/>
          </w:divBdr>
        </w:div>
        <w:div w:id="1733574651">
          <w:marLeft w:val="0"/>
          <w:marRight w:val="0"/>
          <w:marTop w:val="0"/>
          <w:marBottom w:val="0"/>
          <w:divBdr>
            <w:top w:val="none" w:sz="0" w:space="0" w:color="auto"/>
            <w:left w:val="none" w:sz="0" w:space="0" w:color="auto"/>
            <w:bottom w:val="none" w:sz="0" w:space="0" w:color="auto"/>
            <w:right w:val="none" w:sz="0" w:space="0" w:color="auto"/>
          </w:divBdr>
        </w:div>
        <w:div w:id="1782992995">
          <w:marLeft w:val="0"/>
          <w:marRight w:val="0"/>
          <w:marTop w:val="0"/>
          <w:marBottom w:val="0"/>
          <w:divBdr>
            <w:top w:val="none" w:sz="0" w:space="0" w:color="auto"/>
            <w:left w:val="none" w:sz="0" w:space="0" w:color="auto"/>
            <w:bottom w:val="none" w:sz="0" w:space="0" w:color="auto"/>
            <w:right w:val="none" w:sz="0" w:space="0" w:color="auto"/>
          </w:divBdr>
        </w:div>
        <w:div w:id="1796289971">
          <w:marLeft w:val="0"/>
          <w:marRight w:val="0"/>
          <w:marTop w:val="0"/>
          <w:marBottom w:val="0"/>
          <w:divBdr>
            <w:top w:val="none" w:sz="0" w:space="0" w:color="auto"/>
            <w:left w:val="none" w:sz="0" w:space="0" w:color="auto"/>
            <w:bottom w:val="none" w:sz="0" w:space="0" w:color="auto"/>
            <w:right w:val="none" w:sz="0" w:space="0" w:color="auto"/>
          </w:divBdr>
        </w:div>
        <w:div w:id="1805586703">
          <w:marLeft w:val="0"/>
          <w:marRight w:val="0"/>
          <w:marTop w:val="0"/>
          <w:marBottom w:val="0"/>
          <w:divBdr>
            <w:top w:val="none" w:sz="0" w:space="0" w:color="auto"/>
            <w:left w:val="none" w:sz="0" w:space="0" w:color="auto"/>
            <w:bottom w:val="none" w:sz="0" w:space="0" w:color="auto"/>
            <w:right w:val="none" w:sz="0" w:space="0" w:color="auto"/>
          </w:divBdr>
        </w:div>
        <w:div w:id="1835804710">
          <w:marLeft w:val="0"/>
          <w:marRight w:val="0"/>
          <w:marTop w:val="0"/>
          <w:marBottom w:val="0"/>
          <w:divBdr>
            <w:top w:val="none" w:sz="0" w:space="0" w:color="auto"/>
            <w:left w:val="none" w:sz="0" w:space="0" w:color="auto"/>
            <w:bottom w:val="none" w:sz="0" w:space="0" w:color="auto"/>
            <w:right w:val="none" w:sz="0" w:space="0" w:color="auto"/>
          </w:divBdr>
        </w:div>
        <w:div w:id="1870682881">
          <w:marLeft w:val="0"/>
          <w:marRight w:val="0"/>
          <w:marTop w:val="0"/>
          <w:marBottom w:val="0"/>
          <w:divBdr>
            <w:top w:val="none" w:sz="0" w:space="0" w:color="auto"/>
            <w:left w:val="none" w:sz="0" w:space="0" w:color="auto"/>
            <w:bottom w:val="none" w:sz="0" w:space="0" w:color="auto"/>
            <w:right w:val="none" w:sz="0" w:space="0" w:color="auto"/>
          </w:divBdr>
        </w:div>
        <w:div w:id="1886210789">
          <w:marLeft w:val="0"/>
          <w:marRight w:val="0"/>
          <w:marTop w:val="0"/>
          <w:marBottom w:val="0"/>
          <w:divBdr>
            <w:top w:val="none" w:sz="0" w:space="0" w:color="auto"/>
            <w:left w:val="none" w:sz="0" w:space="0" w:color="auto"/>
            <w:bottom w:val="none" w:sz="0" w:space="0" w:color="auto"/>
            <w:right w:val="none" w:sz="0" w:space="0" w:color="auto"/>
          </w:divBdr>
        </w:div>
        <w:div w:id="1895460196">
          <w:marLeft w:val="0"/>
          <w:marRight w:val="0"/>
          <w:marTop w:val="0"/>
          <w:marBottom w:val="0"/>
          <w:divBdr>
            <w:top w:val="none" w:sz="0" w:space="0" w:color="auto"/>
            <w:left w:val="none" w:sz="0" w:space="0" w:color="auto"/>
            <w:bottom w:val="none" w:sz="0" w:space="0" w:color="auto"/>
            <w:right w:val="none" w:sz="0" w:space="0" w:color="auto"/>
          </w:divBdr>
        </w:div>
        <w:div w:id="1903758759">
          <w:marLeft w:val="0"/>
          <w:marRight w:val="0"/>
          <w:marTop w:val="0"/>
          <w:marBottom w:val="0"/>
          <w:divBdr>
            <w:top w:val="none" w:sz="0" w:space="0" w:color="auto"/>
            <w:left w:val="none" w:sz="0" w:space="0" w:color="auto"/>
            <w:bottom w:val="none" w:sz="0" w:space="0" w:color="auto"/>
            <w:right w:val="none" w:sz="0" w:space="0" w:color="auto"/>
          </w:divBdr>
        </w:div>
        <w:div w:id="1953004878">
          <w:marLeft w:val="0"/>
          <w:marRight w:val="0"/>
          <w:marTop w:val="0"/>
          <w:marBottom w:val="0"/>
          <w:divBdr>
            <w:top w:val="none" w:sz="0" w:space="0" w:color="auto"/>
            <w:left w:val="none" w:sz="0" w:space="0" w:color="auto"/>
            <w:bottom w:val="none" w:sz="0" w:space="0" w:color="auto"/>
            <w:right w:val="none" w:sz="0" w:space="0" w:color="auto"/>
          </w:divBdr>
        </w:div>
        <w:div w:id="1973369100">
          <w:marLeft w:val="0"/>
          <w:marRight w:val="0"/>
          <w:marTop w:val="0"/>
          <w:marBottom w:val="0"/>
          <w:divBdr>
            <w:top w:val="none" w:sz="0" w:space="0" w:color="auto"/>
            <w:left w:val="none" w:sz="0" w:space="0" w:color="auto"/>
            <w:bottom w:val="none" w:sz="0" w:space="0" w:color="auto"/>
            <w:right w:val="none" w:sz="0" w:space="0" w:color="auto"/>
          </w:divBdr>
        </w:div>
        <w:div w:id="1976988241">
          <w:marLeft w:val="0"/>
          <w:marRight w:val="0"/>
          <w:marTop w:val="0"/>
          <w:marBottom w:val="0"/>
          <w:divBdr>
            <w:top w:val="none" w:sz="0" w:space="0" w:color="auto"/>
            <w:left w:val="none" w:sz="0" w:space="0" w:color="auto"/>
            <w:bottom w:val="none" w:sz="0" w:space="0" w:color="auto"/>
            <w:right w:val="none" w:sz="0" w:space="0" w:color="auto"/>
          </w:divBdr>
        </w:div>
        <w:div w:id="2016952239">
          <w:marLeft w:val="0"/>
          <w:marRight w:val="0"/>
          <w:marTop w:val="0"/>
          <w:marBottom w:val="0"/>
          <w:divBdr>
            <w:top w:val="none" w:sz="0" w:space="0" w:color="auto"/>
            <w:left w:val="none" w:sz="0" w:space="0" w:color="auto"/>
            <w:bottom w:val="none" w:sz="0" w:space="0" w:color="auto"/>
            <w:right w:val="none" w:sz="0" w:space="0" w:color="auto"/>
          </w:divBdr>
        </w:div>
        <w:div w:id="2076389941">
          <w:marLeft w:val="0"/>
          <w:marRight w:val="0"/>
          <w:marTop w:val="0"/>
          <w:marBottom w:val="0"/>
          <w:divBdr>
            <w:top w:val="none" w:sz="0" w:space="0" w:color="auto"/>
            <w:left w:val="none" w:sz="0" w:space="0" w:color="auto"/>
            <w:bottom w:val="none" w:sz="0" w:space="0" w:color="auto"/>
            <w:right w:val="none" w:sz="0" w:space="0" w:color="auto"/>
          </w:divBdr>
        </w:div>
        <w:div w:id="2076510985">
          <w:marLeft w:val="0"/>
          <w:marRight w:val="0"/>
          <w:marTop w:val="0"/>
          <w:marBottom w:val="0"/>
          <w:divBdr>
            <w:top w:val="none" w:sz="0" w:space="0" w:color="auto"/>
            <w:left w:val="none" w:sz="0" w:space="0" w:color="auto"/>
            <w:bottom w:val="none" w:sz="0" w:space="0" w:color="auto"/>
            <w:right w:val="none" w:sz="0" w:space="0" w:color="auto"/>
          </w:divBdr>
        </w:div>
      </w:divsChild>
    </w:div>
    <w:div w:id="419185714">
      <w:bodyDiv w:val="1"/>
      <w:marLeft w:val="0"/>
      <w:marRight w:val="0"/>
      <w:marTop w:val="0"/>
      <w:marBottom w:val="0"/>
      <w:divBdr>
        <w:top w:val="none" w:sz="0" w:space="0" w:color="auto"/>
        <w:left w:val="none" w:sz="0" w:space="0" w:color="auto"/>
        <w:bottom w:val="none" w:sz="0" w:space="0" w:color="auto"/>
        <w:right w:val="none" w:sz="0" w:space="0" w:color="auto"/>
      </w:divBdr>
      <w:divsChild>
        <w:div w:id="1790926278">
          <w:marLeft w:val="0"/>
          <w:marRight w:val="0"/>
          <w:marTop w:val="0"/>
          <w:marBottom w:val="0"/>
          <w:divBdr>
            <w:top w:val="none" w:sz="0" w:space="0" w:color="auto"/>
            <w:left w:val="none" w:sz="0" w:space="0" w:color="auto"/>
            <w:bottom w:val="none" w:sz="0" w:space="0" w:color="auto"/>
            <w:right w:val="none" w:sz="0" w:space="0" w:color="auto"/>
          </w:divBdr>
        </w:div>
      </w:divsChild>
    </w:div>
    <w:div w:id="452331985">
      <w:bodyDiv w:val="1"/>
      <w:marLeft w:val="0"/>
      <w:marRight w:val="0"/>
      <w:marTop w:val="0"/>
      <w:marBottom w:val="0"/>
      <w:divBdr>
        <w:top w:val="none" w:sz="0" w:space="0" w:color="auto"/>
        <w:left w:val="none" w:sz="0" w:space="0" w:color="auto"/>
        <w:bottom w:val="none" w:sz="0" w:space="0" w:color="auto"/>
        <w:right w:val="none" w:sz="0" w:space="0" w:color="auto"/>
      </w:divBdr>
    </w:div>
    <w:div w:id="496112215">
      <w:bodyDiv w:val="1"/>
      <w:marLeft w:val="0"/>
      <w:marRight w:val="0"/>
      <w:marTop w:val="0"/>
      <w:marBottom w:val="0"/>
      <w:divBdr>
        <w:top w:val="none" w:sz="0" w:space="0" w:color="auto"/>
        <w:left w:val="none" w:sz="0" w:space="0" w:color="auto"/>
        <w:bottom w:val="none" w:sz="0" w:space="0" w:color="auto"/>
        <w:right w:val="none" w:sz="0" w:space="0" w:color="auto"/>
      </w:divBdr>
      <w:divsChild>
        <w:div w:id="54746280">
          <w:marLeft w:val="0"/>
          <w:marRight w:val="0"/>
          <w:marTop w:val="0"/>
          <w:marBottom w:val="0"/>
          <w:divBdr>
            <w:top w:val="none" w:sz="0" w:space="0" w:color="auto"/>
            <w:left w:val="none" w:sz="0" w:space="0" w:color="auto"/>
            <w:bottom w:val="none" w:sz="0" w:space="0" w:color="auto"/>
            <w:right w:val="none" w:sz="0" w:space="0" w:color="auto"/>
          </w:divBdr>
        </w:div>
        <w:div w:id="78840209">
          <w:marLeft w:val="0"/>
          <w:marRight w:val="0"/>
          <w:marTop w:val="0"/>
          <w:marBottom w:val="0"/>
          <w:divBdr>
            <w:top w:val="none" w:sz="0" w:space="0" w:color="auto"/>
            <w:left w:val="none" w:sz="0" w:space="0" w:color="auto"/>
            <w:bottom w:val="none" w:sz="0" w:space="0" w:color="auto"/>
            <w:right w:val="none" w:sz="0" w:space="0" w:color="auto"/>
          </w:divBdr>
        </w:div>
        <w:div w:id="205025804">
          <w:marLeft w:val="0"/>
          <w:marRight w:val="0"/>
          <w:marTop w:val="0"/>
          <w:marBottom w:val="0"/>
          <w:divBdr>
            <w:top w:val="none" w:sz="0" w:space="0" w:color="auto"/>
            <w:left w:val="none" w:sz="0" w:space="0" w:color="auto"/>
            <w:bottom w:val="none" w:sz="0" w:space="0" w:color="auto"/>
            <w:right w:val="none" w:sz="0" w:space="0" w:color="auto"/>
          </w:divBdr>
        </w:div>
        <w:div w:id="217860622">
          <w:marLeft w:val="0"/>
          <w:marRight w:val="0"/>
          <w:marTop w:val="0"/>
          <w:marBottom w:val="0"/>
          <w:divBdr>
            <w:top w:val="none" w:sz="0" w:space="0" w:color="auto"/>
            <w:left w:val="none" w:sz="0" w:space="0" w:color="auto"/>
            <w:bottom w:val="none" w:sz="0" w:space="0" w:color="auto"/>
            <w:right w:val="none" w:sz="0" w:space="0" w:color="auto"/>
          </w:divBdr>
        </w:div>
        <w:div w:id="226578183">
          <w:marLeft w:val="0"/>
          <w:marRight w:val="0"/>
          <w:marTop w:val="0"/>
          <w:marBottom w:val="0"/>
          <w:divBdr>
            <w:top w:val="none" w:sz="0" w:space="0" w:color="auto"/>
            <w:left w:val="none" w:sz="0" w:space="0" w:color="auto"/>
            <w:bottom w:val="none" w:sz="0" w:space="0" w:color="auto"/>
            <w:right w:val="none" w:sz="0" w:space="0" w:color="auto"/>
          </w:divBdr>
        </w:div>
        <w:div w:id="243606963">
          <w:marLeft w:val="0"/>
          <w:marRight w:val="0"/>
          <w:marTop w:val="0"/>
          <w:marBottom w:val="0"/>
          <w:divBdr>
            <w:top w:val="none" w:sz="0" w:space="0" w:color="auto"/>
            <w:left w:val="none" w:sz="0" w:space="0" w:color="auto"/>
            <w:bottom w:val="none" w:sz="0" w:space="0" w:color="auto"/>
            <w:right w:val="none" w:sz="0" w:space="0" w:color="auto"/>
          </w:divBdr>
        </w:div>
        <w:div w:id="268391256">
          <w:marLeft w:val="0"/>
          <w:marRight w:val="0"/>
          <w:marTop w:val="0"/>
          <w:marBottom w:val="0"/>
          <w:divBdr>
            <w:top w:val="none" w:sz="0" w:space="0" w:color="auto"/>
            <w:left w:val="none" w:sz="0" w:space="0" w:color="auto"/>
            <w:bottom w:val="none" w:sz="0" w:space="0" w:color="auto"/>
            <w:right w:val="none" w:sz="0" w:space="0" w:color="auto"/>
          </w:divBdr>
        </w:div>
        <w:div w:id="270863384">
          <w:marLeft w:val="0"/>
          <w:marRight w:val="0"/>
          <w:marTop w:val="0"/>
          <w:marBottom w:val="0"/>
          <w:divBdr>
            <w:top w:val="none" w:sz="0" w:space="0" w:color="auto"/>
            <w:left w:val="none" w:sz="0" w:space="0" w:color="auto"/>
            <w:bottom w:val="none" w:sz="0" w:space="0" w:color="auto"/>
            <w:right w:val="none" w:sz="0" w:space="0" w:color="auto"/>
          </w:divBdr>
        </w:div>
        <w:div w:id="323827735">
          <w:marLeft w:val="0"/>
          <w:marRight w:val="0"/>
          <w:marTop w:val="0"/>
          <w:marBottom w:val="0"/>
          <w:divBdr>
            <w:top w:val="none" w:sz="0" w:space="0" w:color="auto"/>
            <w:left w:val="none" w:sz="0" w:space="0" w:color="auto"/>
            <w:bottom w:val="none" w:sz="0" w:space="0" w:color="auto"/>
            <w:right w:val="none" w:sz="0" w:space="0" w:color="auto"/>
          </w:divBdr>
        </w:div>
        <w:div w:id="372389168">
          <w:marLeft w:val="0"/>
          <w:marRight w:val="0"/>
          <w:marTop w:val="0"/>
          <w:marBottom w:val="0"/>
          <w:divBdr>
            <w:top w:val="none" w:sz="0" w:space="0" w:color="auto"/>
            <w:left w:val="none" w:sz="0" w:space="0" w:color="auto"/>
            <w:bottom w:val="none" w:sz="0" w:space="0" w:color="auto"/>
            <w:right w:val="none" w:sz="0" w:space="0" w:color="auto"/>
          </w:divBdr>
        </w:div>
        <w:div w:id="393623292">
          <w:marLeft w:val="0"/>
          <w:marRight w:val="0"/>
          <w:marTop w:val="0"/>
          <w:marBottom w:val="0"/>
          <w:divBdr>
            <w:top w:val="none" w:sz="0" w:space="0" w:color="auto"/>
            <w:left w:val="none" w:sz="0" w:space="0" w:color="auto"/>
            <w:bottom w:val="none" w:sz="0" w:space="0" w:color="auto"/>
            <w:right w:val="none" w:sz="0" w:space="0" w:color="auto"/>
          </w:divBdr>
        </w:div>
        <w:div w:id="428702851">
          <w:marLeft w:val="0"/>
          <w:marRight w:val="0"/>
          <w:marTop w:val="0"/>
          <w:marBottom w:val="0"/>
          <w:divBdr>
            <w:top w:val="none" w:sz="0" w:space="0" w:color="auto"/>
            <w:left w:val="none" w:sz="0" w:space="0" w:color="auto"/>
            <w:bottom w:val="none" w:sz="0" w:space="0" w:color="auto"/>
            <w:right w:val="none" w:sz="0" w:space="0" w:color="auto"/>
          </w:divBdr>
        </w:div>
        <w:div w:id="466818810">
          <w:marLeft w:val="0"/>
          <w:marRight w:val="0"/>
          <w:marTop w:val="0"/>
          <w:marBottom w:val="0"/>
          <w:divBdr>
            <w:top w:val="none" w:sz="0" w:space="0" w:color="auto"/>
            <w:left w:val="none" w:sz="0" w:space="0" w:color="auto"/>
            <w:bottom w:val="none" w:sz="0" w:space="0" w:color="auto"/>
            <w:right w:val="none" w:sz="0" w:space="0" w:color="auto"/>
          </w:divBdr>
        </w:div>
        <w:div w:id="499586561">
          <w:marLeft w:val="0"/>
          <w:marRight w:val="0"/>
          <w:marTop w:val="0"/>
          <w:marBottom w:val="0"/>
          <w:divBdr>
            <w:top w:val="none" w:sz="0" w:space="0" w:color="auto"/>
            <w:left w:val="none" w:sz="0" w:space="0" w:color="auto"/>
            <w:bottom w:val="none" w:sz="0" w:space="0" w:color="auto"/>
            <w:right w:val="none" w:sz="0" w:space="0" w:color="auto"/>
          </w:divBdr>
        </w:div>
        <w:div w:id="511644725">
          <w:marLeft w:val="0"/>
          <w:marRight w:val="0"/>
          <w:marTop w:val="0"/>
          <w:marBottom w:val="0"/>
          <w:divBdr>
            <w:top w:val="none" w:sz="0" w:space="0" w:color="auto"/>
            <w:left w:val="none" w:sz="0" w:space="0" w:color="auto"/>
            <w:bottom w:val="none" w:sz="0" w:space="0" w:color="auto"/>
            <w:right w:val="none" w:sz="0" w:space="0" w:color="auto"/>
          </w:divBdr>
        </w:div>
        <w:div w:id="579943822">
          <w:marLeft w:val="0"/>
          <w:marRight w:val="0"/>
          <w:marTop w:val="0"/>
          <w:marBottom w:val="0"/>
          <w:divBdr>
            <w:top w:val="none" w:sz="0" w:space="0" w:color="auto"/>
            <w:left w:val="none" w:sz="0" w:space="0" w:color="auto"/>
            <w:bottom w:val="none" w:sz="0" w:space="0" w:color="auto"/>
            <w:right w:val="none" w:sz="0" w:space="0" w:color="auto"/>
          </w:divBdr>
        </w:div>
        <w:div w:id="602688975">
          <w:marLeft w:val="0"/>
          <w:marRight w:val="0"/>
          <w:marTop w:val="0"/>
          <w:marBottom w:val="0"/>
          <w:divBdr>
            <w:top w:val="none" w:sz="0" w:space="0" w:color="auto"/>
            <w:left w:val="none" w:sz="0" w:space="0" w:color="auto"/>
            <w:bottom w:val="none" w:sz="0" w:space="0" w:color="auto"/>
            <w:right w:val="none" w:sz="0" w:space="0" w:color="auto"/>
          </w:divBdr>
        </w:div>
        <w:div w:id="609820028">
          <w:marLeft w:val="0"/>
          <w:marRight w:val="0"/>
          <w:marTop w:val="0"/>
          <w:marBottom w:val="0"/>
          <w:divBdr>
            <w:top w:val="none" w:sz="0" w:space="0" w:color="auto"/>
            <w:left w:val="none" w:sz="0" w:space="0" w:color="auto"/>
            <w:bottom w:val="none" w:sz="0" w:space="0" w:color="auto"/>
            <w:right w:val="none" w:sz="0" w:space="0" w:color="auto"/>
          </w:divBdr>
        </w:div>
        <w:div w:id="655916041">
          <w:marLeft w:val="0"/>
          <w:marRight w:val="0"/>
          <w:marTop w:val="0"/>
          <w:marBottom w:val="0"/>
          <w:divBdr>
            <w:top w:val="none" w:sz="0" w:space="0" w:color="auto"/>
            <w:left w:val="none" w:sz="0" w:space="0" w:color="auto"/>
            <w:bottom w:val="none" w:sz="0" w:space="0" w:color="auto"/>
            <w:right w:val="none" w:sz="0" w:space="0" w:color="auto"/>
          </w:divBdr>
        </w:div>
        <w:div w:id="701248068">
          <w:marLeft w:val="0"/>
          <w:marRight w:val="0"/>
          <w:marTop w:val="0"/>
          <w:marBottom w:val="0"/>
          <w:divBdr>
            <w:top w:val="none" w:sz="0" w:space="0" w:color="auto"/>
            <w:left w:val="none" w:sz="0" w:space="0" w:color="auto"/>
            <w:bottom w:val="none" w:sz="0" w:space="0" w:color="auto"/>
            <w:right w:val="none" w:sz="0" w:space="0" w:color="auto"/>
          </w:divBdr>
        </w:div>
        <w:div w:id="810483917">
          <w:marLeft w:val="0"/>
          <w:marRight w:val="0"/>
          <w:marTop w:val="0"/>
          <w:marBottom w:val="0"/>
          <w:divBdr>
            <w:top w:val="none" w:sz="0" w:space="0" w:color="auto"/>
            <w:left w:val="none" w:sz="0" w:space="0" w:color="auto"/>
            <w:bottom w:val="none" w:sz="0" w:space="0" w:color="auto"/>
            <w:right w:val="none" w:sz="0" w:space="0" w:color="auto"/>
          </w:divBdr>
        </w:div>
        <w:div w:id="841630272">
          <w:marLeft w:val="0"/>
          <w:marRight w:val="0"/>
          <w:marTop w:val="0"/>
          <w:marBottom w:val="0"/>
          <w:divBdr>
            <w:top w:val="none" w:sz="0" w:space="0" w:color="auto"/>
            <w:left w:val="none" w:sz="0" w:space="0" w:color="auto"/>
            <w:bottom w:val="none" w:sz="0" w:space="0" w:color="auto"/>
            <w:right w:val="none" w:sz="0" w:space="0" w:color="auto"/>
          </w:divBdr>
        </w:div>
        <w:div w:id="859510658">
          <w:marLeft w:val="0"/>
          <w:marRight w:val="0"/>
          <w:marTop w:val="0"/>
          <w:marBottom w:val="0"/>
          <w:divBdr>
            <w:top w:val="none" w:sz="0" w:space="0" w:color="auto"/>
            <w:left w:val="none" w:sz="0" w:space="0" w:color="auto"/>
            <w:bottom w:val="none" w:sz="0" w:space="0" w:color="auto"/>
            <w:right w:val="none" w:sz="0" w:space="0" w:color="auto"/>
          </w:divBdr>
        </w:div>
        <w:div w:id="878511720">
          <w:marLeft w:val="0"/>
          <w:marRight w:val="0"/>
          <w:marTop w:val="0"/>
          <w:marBottom w:val="0"/>
          <w:divBdr>
            <w:top w:val="none" w:sz="0" w:space="0" w:color="auto"/>
            <w:left w:val="none" w:sz="0" w:space="0" w:color="auto"/>
            <w:bottom w:val="none" w:sz="0" w:space="0" w:color="auto"/>
            <w:right w:val="none" w:sz="0" w:space="0" w:color="auto"/>
          </w:divBdr>
        </w:div>
        <w:div w:id="1066105384">
          <w:marLeft w:val="0"/>
          <w:marRight w:val="0"/>
          <w:marTop w:val="0"/>
          <w:marBottom w:val="0"/>
          <w:divBdr>
            <w:top w:val="none" w:sz="0" w:space="0" w:color="auto"/>
            <w:left w:val="none" w:sz="0" w:space="0" w:color="auto"/>
            <w:bottom w:val="none" w:sz="0" w:space="0" w:color="auto"/>
            <w:right w:val="none" w:sz="0" w:space="0" w:color="auto"/>
          </w:divBdr>
        </w:div>
        <w:div w:id="1081634572">
          <w:marLeft w:val="0"/>
          <w:marRight w:val="0"/>
          <w:marTop w:val="0"/>
          <w:marBottom w:val="0"/>
          <w:divBdr>
            <w:top w:val="none" w:sz="0" w:space="0" w:color="auto"/>
            <w:left w:val="none" w:sz="0" w:space="0" w:color="auto"/>
            <w:bottom w:val="none" w:sz="0" w:space="0" w:color="auto"/>
            <w:right w:val="none" w:sz="0" w:space="0" w:color="auto"/>
          </w:divBdr>
        </w:div>
        <w:div w:id="1108770362">
          <w:marLeft w:val="0"/>
          <w:marRight w:val="0"/>
          <w:marTop w:val="0"/>
          <w:marBottom w:val="0"/>
          <w:divBdr>
            <w:top w:val="none" w:sz="0" w:space="0" w:color="auto"/>
            <w:left w:val="none" w:sz="0" w:space="0" w:color="auto"/>
            <w:bottom w:val="none" w:sz="0" w:space="0" w:color="auto"/>
            <w:right w:val="none" w:sz="0" w:space="0" w:color="auto"/>
          </w:divBdr>
        </w:div>
        <w:div w:id="1186283808">
          <w:marLeft w:val="0"/>
          <w:marRight w:val="0"/>
          <w:marTop w:val="0"/>
          <w:marBottom w:val="0"/>
          <w:divBdr>
            <w:top w:val="none" w:sz="0" w:space="0" w:color="auto"/>
            <w:left w:val="none" w:sz="0" w:space="0" w:color="auto"/>
            <w:bottom w:val="none" w:sz="0" w:space="0" w:color="auto"/>
            <w:right w:val="none" w:sz="0" w:space="0" w:color="auto"/>
          </w:divBdr>
        </w:div>
        <w:div w:id="1270428558">
          <w:marLeft w:val="0"/>
          <w:marRight w:val="0"/>
          <w:marTop w:val="0"/>
          <w:marBottom w:val="0"/>
          <w:divBdr>
            <w:top w:val="none" w:sz="0" w:space="0" w:color="auto"/>
            <w:left w:val="none" w:sz="0" w:space="0" w:color="auto"/>
            <w:bottom w:val="none" w:sz="0" w:space="0" w:color="auto"/>
            <w:right w:val="none" w:sz="0" w:space="0" w:color="auto"/>
          </w:divBdr>
        </w:div>
        <w:div w:id="1270772591">
          <w:marLeft w:val="0"/>
          <w:marRight w:val="0"/>
          <w:marTop w:val="0"/>
          <w:marBottom w:val="0"/>
          <w:divBdr>
            <w:top w:val="none" w:sz="0" w:space="0" w:color="auto"/>
            <w:left w:val="none" w:sz="0" w:space="0" w:color="auto"/>
            <w:bottom w:val="none" w:sz="0" w:space="0" w:color="auto"/>
            <w:right w:val="none" w:sz="0" w:space="0" w:color="auto"/>
          </w:divBdr>
        </w:div>
        <w:div w:id="1321082009">
          <w:marLeft w:val="0"/>
          <w:marRight w:val="0"/>
          <w:marTop w:val="0"/>
          <w:marBottom w:val="0"/>
          <w:divBdr>
            <w:top w:val="none" w:sz="0" w:space="0" w:color="auto"/>
            <w:left w:val="none" w:sz="0" w:space="0" w:color="auto"/>
            <w:bottom w:val="none" w:sz="0" w:space="0" w:color="auto"/>
            <w:right w:val="none" w:sz="0" w:space="0" w:color="auto"/>
          </w:divBdr>
        </w:div>
        <w:div w:id="1322276443">
          <w:marLeft w:val="0"/>
          <w:marRight w:val="0"/>
          <w:marTop w:val="0"/>
          <w:marBottom w:val="0"/>
          <w:divBdr>
            <w:top w:val="none" w:sz="0" w:space="0" w:color="auto"/>
            <w:left w:val="none" w:sz="0" w:space="0" w:color="auto"/>
            <w:bottom w:val="none" w:sz="0" w:space="0" w:color="auto"/>
            <w:right w:val="none" w:sz="0" w:space="0" w:color="auto"/>
          </w:divBdr>
        </w:div>
        <w:div w:id="1324351578">
          <w:marLeft w:val="0"/>
          <w:marRight w:val="0"/>
          <w:marTop w:val="0"/>
          <w:marBottom w:val="0"/>
          <w:divBdr>
            <w:top w:val="none" w:sz="0" w:space="0" w:color="auto"/>
            <w:left w:val="none" w:sz="0" w:space="0" w:color="auto"/>
            <w:bottom w:val="none" w:sz="0" w:space="0" w:color="auto"/>
            <w:right w:val="none" w:sz="0" w:space="0" w:color="auto"/>
          </w:divBdr>
        </w:div>
        <w:div w:id="1333994708">
          <w:marLeft w:val="0"/>
          <w:marRight w:val="0"/>
          <w:marTop w:val="0"/>
          <w:marBottom w:val="0"/>
          <w:divBdr>
            <w:top w:val="none" w:sz="0" w:space="0" w:color="auto"/>
            <w:left w:val="none" w:sz="0" w:space="0" w:color="auto"/>
            <w:bottom w:val="none" w:sz="0" w:space="0" w:color="auto"/>
            <w:right w:val="none" w:sz="0" w:space="0" w:color="auto"/>
          </w:divBdr>
        </w:div>
        <w:div w:id="1412778745">
          <w:marLeft w:val="0"/>
          <w:marRight w:val="0"/>
          <w:marTop w:val="0"/>
          <w:marBottom w:val="0"/>
          <w:divBdr>
            <w:top w:val="none" w:sz="0" w:space="0" w:color="auto"/>
            <w:left w:val="none" w:sz="0" w:space="0" w:color="auto"/>
            <w:bottom w:val="none" w:sz="0" w:space="0" w:color="auto"/>
            <w:right w:val="none" w:sz="0" w:space="0" w:color="auto"/>
          </w:divBdr>
        </w:div>
        <w:div w:id="1414548787">
          <w:marLeft w:val="0"/>
          <w:marRight w:val="0"/>
          <w:marTop w:val="0"/>
          <w:marBottom w:val="0"/>
          <w:divBdr>
            <w:top w:val="none" w:sz="0" w:space="0" w:color="auto"/>
            <w:left w:val="none" w:sz="0" w:space="0" w:color="auto"/>
            <w:bottom w:val="none" w:sz="0" w:space="0" w:color="auto"/>
            <w:right w:val="none" w:sz="0" w:space="0" w:color="auto"/>
          </w:divBdr>
        </w:div>
        <w:div w:id="1430926833">
          <w:marLeft w:val="0"/>
          <w:marRight w:val="0"/>
          <w:marTop w:val="0"/>
          <w:marBottom w:val="0"/>
          <w:divBdr>
            <w:top w:val="none" w:sz="0" w:space="0" w:color="auto"/>
            <w:left w:val="none" w:sz="0" w:space="0" w:color="auto"/>
            <w:bottom w:val="none" w:sz="0" w:space="0" w:color="auto"/>
            <w:right w:val="none" w:sz="0" w:space="0" w:color="auto"/>
          </w:divBdr>
        </w:div>
        <w:div w:id="1461219956">
          <w:marLeft w:val="0"/>
          <w:marRight w:val="0"/>
          <w:marTop w:val="0"/>
          <w:marBottom w:val="0"/>
          <w:divBdr>
            <w:top w:val="none" w:sz="0" w:space="0" w:color="auto"/>
            <w:left w:val="none" w:sz="0" w:space="0" w:color="auto"/>
            <w:bottom w:val="none" w:sz="0" w:space="0" w:color="auto"/>
            <w:right w:val="none" w:sz="0" w:space="0" w:color="auto"/>
          </w:divBdr>
        </w:div>
        <w:div w:id="1496996205">
          <w:marLeft w:val="0"/>
          <w:marRight w:val="0"/>
          <w:marTop w:val="0"/>
          <w:marBottom w:val="0"/>
          <w:divBdr>
            <w:top w:val="none" w:sz="0" w:space="0" w:color="auto"/>
            <w:left w:val="none" w:sz="0" w:space="0" w:color="auto"/>
            <w:bottom w:val="none" w:sz="0" w:space="0" w:color="auto"/>
            <w:right w:val="none" w:sz="0" w:space="0" w:color="auto"/>
          </w:divBdr>
        </w:div>
        <w:div w:id="1506046609">
          <w:marLeft w:val="0"/>
          <w:marRight w:val="0"/>
          <w:marTop w:val="0"/>
          <w:marBottom w:val="0"/>
          <w:divBdr>
            <w:top w:val="none" w:sz="0" w:space="0" w:color="auto"/>
            <w:left w:val="none" w:sz="0" w:space="0" w:color="auto"/>
            <w:bottom w:val="none" w:sz="0" w:space="0" w:color="auto"/>
            <w:right w:val="none" w:sz="0" w:space="0" w:color="auto"/>
          </w:divBdr>
        </w:div>
        <w:div w:id="1508642422">
          <w:marLeft w:val="0"/>
          <w:marRight w:val="0"/>
          <w:marTop w:val="0"/>
          <w:marBottom w:val="0"/>
          <w:divBdr>
            <w:top w:val="none" w:sz="0" w:space="0" w:color="auto"/>
            <w:left w:val="none" w:sz="0" w:space="0" w:color="auto"/>
            <w:bottom w:val="none" w:sz="0" w:space="0" w:color="auto"/>
            <w:right w:val="none" w:sz="0" w:space="0" w:color="auto"/>
          </w:divBdr>
        </w:div>
        <w:div w:id="1542740730">
          <w:marLeft w:val="0"/>
          <w:marRight w:val="0"/>
          <w:marTop w:val="0"/>
          <w:marBottom w:val="0"/>
          <w:divBdr>
            <w:top w:val="none" w:sz="0" w:space="0" w:color="auto"/>
            <w:left w:val="none" w:sz="0" w:space="0" w:color="auto"/>
            <w:bottom w:val="none" w:sz="0" w:space="0" w:color="auto"/>
            <w:right w:val="none" w:sz="0" w:space="0" w:color="auto"/>
          </w:divBdr>
        </w:div>
        <w:div w:id="1589729798">
          <w:marLeft w:val="0"/>
          <w:marRight w:val="0"/>
          <w:marTop w:val="0"/>
          <w:marBottom w:val="0"/>
          <w:divBdr>
            <w:top w:val="none" w:sz="0" w:space="0" w:color="auto"/>
            <w:left w:val="none" w:sz="0" w:space="0" w:color="auto"/>
            <w:bottom w:val="none" w:sz="0" w:space="0" w:color="auto"/>
            <w:right w:val="none" w:sz="0" w:space="0" w:color="auto"/>
          </w:divBdr>
        </w:div>
        <w:div w:id="1596012627">
          <w:marLeft w:val="0"/>
          <w:marRight w:val="0"/>
          <w:marTop w:val="0"/>
          <w:marBottom w:val="0"/>
          <w:divBdr>
            <w:top w:val="none" w:sz="0" w:space="0" w:color="auto"/>
            <w:left w:val="none" w:sz="0" w:space="0" w:color="auto"/>
            <w:bottom w:val="none" w:sz="0" w:space="0" w:color="auto"/>
            <w:right w:val="none" w:sz="0" w:space="0" w:color="auto"/>
          </w:divBdr>
        </w:div>
        <w:div w:id="1605108535">
          <w:marLeft w:val="0"/>
          <w:marRight w:val="0"/>
          <w:marTop w:val="0"/>
          <w:marBottom w:val="0"/>
          <w:divBdr>
            <w:top w:val="none" w:sz="0" w:space="0" w:color="auto"/>
            <w:left w:val="none" w:sz="0" w:space="0" w:color="auto"/>
            <w:bottom w:val="none" w:sz="0" w:space="0" w:color="auto"/>
            <w:right w:val="none" w:sz="0" w:space="0" w:color="auto"/>
          </w:divBdr>
        </w:div>
        <w:div w:id="1642348241">
          <w:marLeft w:val="0"/>
          <w:marRight w:val="0"/>
          <w:marTop w:val="0"/>
          <w:marBottom w:val="0"/>
          <w:divBdr>
            <w:top w:val="none" w:sz="0" w:space="0" w:color="auto"/>
            <w:left w:val="none" w:sz="0" w:space="0" w:color="auto"/>
            <w:bottom w:val="none" w:sz="0" w:space="0" w:color="auto"/>
            <w:right w:val="none" w:sz="0" w:space="0" w:color="auto"/>
          </w:divBdr>
        </w:div>
        <w:div w:id="1664428705">
          <w:marLeft w:val="0"/>
          <w:marRight w:val="0"/>
          <w:marTop w:val="0"/>
          <w:marBottom w:val="0"/>
          <w:divBdr>
            <w:top w:val="none" w:sz="0" w:space="0" w:color="auto"/>
            <w:left w:val="none" w:sz="0" w:space="0" w:color="auto"/>
            <w:bottom w:val="none" w:sz="0" w:space="0" w:color="auto"/>
            <w:right w:val="none" w:sz="0" w:space="0" w:color="auto"/>
          </w:divBdr>
        </w:div>
        <w:div w:id="1689019979">
          <w:marLeft w:val="0"/>
          <w:marRight w:val="0"/>
          <w:marTop w:val="0"/>
          <w:marBottom w:val="0"/>
          <w:divBdr>
            <w:top w:val="none" w:sz="0" w:space="0" w:color="auto"/>
            <w:left w:val="none" w:sz="0" w:space="0" w:color="auto"/>
            <w:bottom w:val="none" w:sz="0" w:space="0" w:color="auto"/>
            <w:right w:val="none" w:sz="0" w:space="0" w:color="auto"/>
          </w:divBdr>
        </w:div>
        <w:div w:id="1701737011">
          <w:marLeft w:val="0"/>
          <w:marRight w:val="0"/>
          <w:marTop w:val="0"/>
          <w:marBottom w:val="0"/>
          <w:divBdr>
            <w:top w:val="none" w:sz="0" w:space="0" w:color="auto"/>
            <w:left w:val="none" w:sz="0" w:space="0" w:color="auto"/>
            <w:bottom w:val="none" w:sz="0" w:space="0" w:color="auto"/>
            <w:right w:val="none" w:sz="0" w:space="0" w:color="auto"/>
          </w:divBdr>
        </w:div>
        <w:div w:id="1746025444">
          <w:marLeft w:val="0"/>
          <w:marRight w:val="0"/>
          <w:marTop w:val="0"/>
          <w:marBottom w:val="0"/>
          <w:divBdr>
            <w:top w:val="none" w:sz="0" w:space="0" w:color="auto"/>
            <w:left w:val="none" w:sz="0" w:space="0" w:color="auto"/>
            <w:bottom w:val="none" w:sz="0" w:space="0" w:color="auto"/>
            <w:right w:val="none" w:sz="0" w:space="0" w:color="auto"/>
          </w:divBdr>
        </w:div>
        <w:div w:id="1816798471">
          <w:marLeft w:val="0"/>
          <w:marRight w:val="0"/>
          <w:marTop w:val="0"/>
          <w:marBottom w:val="0"/>
          <w:divBdr>
            <w:top w:val="none" w:sz="0" w:space="0" w:color="auto"/>
            <w:left w:val="none" w:sz="0" w:space="0" w:color="auto"/>
            <w:bottom w:val="none" w:sz="0" w:space="0" w:color="auto"/>
            <w:right w:val="none" w:sz="0" w:space="0" w:color="auto"/>
          </w:divBdr>
        </w:div>
        <w:div w:id="1835024577">
          <w:marLeft w:val="0"/>
          <w:marRight w:val="0"/>
          <w:marTop w:val="0"/>
          <w:marBottom w:val="0"/>
          <w:divBdr>
            <w:top w:val="none" w:sz="0" w:space="0" w:color="auto"/>
            <w:left w:val="none" w:sz="0" w:space="0" w:color="auto"/>
            <w:bottom w:val="none" w:sz="0" w:space="0" w:color="auto"/>
            <w:right w:val="none" w:sz="0" w:space="0" w:color="auto"/>
          </w:divBdr>
        </w:div>
        <w:div w:id="1882285364">
          <w:marLeft w:val="0"/>
          <w:marRight w:val="0"/>
          <w:marTop w:val="0"/>
          <w:marBottom w:val="0"/>
          <w:divBdr>
            <w:top w:val="none" w:sz="0" w:space="0" w:color="auto"/>
            <w:left w:val="none" w:sz="0" w:space="0" w:color="auto"/>
            <w:bottom w:val="none" w:sz="0" w:space="0" w:color="auto"/>
            <w:right w:val="none" w:sz="0" w:space="0" w:color="auto"/>
          </w:divBdr>
        </w:div>
        <w:div w:id="1933050393">
          <w:marLeft w:val="0"/>
          <w:marRight w:val="0"/>
          <w:marTop w:val="0"/>
          <w:marBottom w:val="0"/>
          <w:divBdr>
            <w:top w:val="none" w:sz="0" w:space="0" w:color="auto"/>
            <w:left w:val="none" w:sz="0" w:space="0" w:color="auto"/>
            <w:bottom w:val="none" w:sz="0" w:space="0" w:color="auto"/>
            <w:right w:val="none" w:sz="0" w:space="0" w:color="auto"/>
          </w:divBdr>
        </w:div>
        <w:div w:id="1954356837">
          <w:marLeft w:val="0"/>
          <w:marRight w:val="0"/>
          <w:marTop w:val="0"/>
          <w:marBottom w:val="0"/>
          <w:divBdr>
            <w:top w:val="none" w:sz="0" w:space="0" w:color="auto"/>
            <w:left w:val="none" w:sz="0" w:space="0" w:color="auto"/>
            <w:bottom w:val="none" w:sz="0" w:space="0" w:color="auto"/>
            <w:right w:val="none" w:sz="0" w:space="0" w:color="auto"/>
          </w:divBdr>
        </w:div>
        <w:div w:id="1968923349">
          <w:marLeft w:val="0"/>
          <w:marRight w:val="0"/>
          <w:marTop w:val="0"/>
          <w:marBottom w:val="0"/>
          <w:divBdr>
            <w:top w:val="none" w:sz="0" w:space="0" w:color="auto"/>
            <w:left w:val="none" w:sz="0" w:space="0" w:color="auto"/>
            <w:bottom w:val="none" w:sz="0" w:space="0" w:color="auto"/>
            <w:right w:val="none" w:sz="0" w:space="0" w:color="auto"/>
          </w:divBdr>
        </w:div>
        <w:div w:id="2079286194">
          <w:marLeft w:val="0"/>
          <w:marRight w:val="0"/>
          <w:marTop w:val="0"/>
          <w:marBottom w:val="0"/>
          <w:divBdr>
            <w:top w:val="none" w:sz="0" w:space="0" w:color="auto"/>
            <w:left w:val="none" w:sz="0" w:space="0" w:color="auto"/>
            <w:bottom w:val="none" w:sz="0" w:space="0" w:color="auto"/>
            <w:right w:val="none" w:sz="0" w:space="0" w:color="auto"/>
          </w:divBdr>
        </w:div>
        <w:div w:id="2098015429">
          <w:marLeft w:val="0"/>
          <w:marRight w:val="0"/>
          <w:marTop w:val="0"/>
          <w:marBottom w:val="0"/>
          <w:divBdr>
            <w:top w:val="none" w:sz="0" w:space="0" w:color="auto"/>
            <w:left w:val="none" w:sz="0" w:space="0" w:color="auto"/>
            <w:bottom w:val="none" w:sz="0" w:space="0" w:color="auto"/>
            <w:right w:val="none" w:sz="0" w:space="0" w:color="auto"/>
          </w:divBdr>
        </w:div>
        <w:div w:id="2105880935">
          <w:marLeft w:val="0"/>
          <w:marRight w:val="0"/>
          <w:marTop w:val="0"/>
          <w:marBottom w:val="0"/>
          <w:divBdr>
            <w:top w:val="none" w:sz="0" w:space="0" w:color="auto"/>
            <w:left w:val="none" w:sz="0" w:space="0" w:color="auto"/>
            <w:bottom w:val="none" w:sz="0" w:space="0" w:color="auto"/>
            <w:right w:val="none" w:sz="0" w:space="0" w:color="auto"/>
          </w:divBdr>
        </w:div>
        <w:div w:id="2111970242">
          <w:marLeft w:val="0"/>
          <w:marRight w:val="0"/>
          <w:marTop w:val="0"/>
          <w:marBottom w:val="0"/>
          <w:divBdr>
            <w:top w:val="none" w:sz="0" w:space="0" w:color="auto"/>
            <w:left w:val="none" w:sz="0" w:space="0" w:color="auto"/>
            <w:bottom w:val="none" w:sz="0" w:space="0" w:color="auto"/>
            <w:right w:val="none" w:sz="0" w:space="0" w:color="auto"/>
          </w:divBdr>
        </w:div>
        <w:div w:id="2117553869">
          <w:marLeft w:val="0"/>
          <w:marRight w:val="0"/>
          <w:marTop w:val="0"/>
          <w:marBottom w:val="0"/>
          <w:divBdr>
            <w:top w:val="none" w:sz="0" w:space="0" w:color="auto"/>
            <w:left w:val="none" w:sz="0" w:space="0" w:color="auto"/>
            <w:bottom w:val="none" w:sz="0" w:space="0" w:color="auto"/>
            <w:right w:val="none" w:sz="0" w:space="0" w:color="auto"/>
          </w:divBdr>
        </w:div>
        <w:div w:id="2125230990">
          <w:marLeft w:val="0"/>
          <w:marRight w:val="0"/>
          <w:marTop w:val="0"/>
          <w:marBottom w:val="0"/>
          <w:divBdr>
            <w:top w:val="none" w:sz="0" w:space="0" w:color="auto"/>
            <w:left w:val="none" w:sz="0" w:space="0" w:color="auto"/>
            <w:bottom w:val="none" w:sz="0" w:space="0" w:color="auto"/>
            <w:right w:val="none" w:sz="0" w:space="0" w:color="auto"/>
          </w:divBdr>
        </w:div>
        <w:div w:id="2140609852">
          <w:marLeft w:val="0"/>
          <w:marRight w:val="0"/>
          <w:marTop w:val="0"/>
          <w:marBottom w:val="0"/>
          <w:divBdr>
            <w:top w:val="none" w:sz="0" w:space="0" w:color="auto"/>
            <w:left w:val="none" w:sz="0" w:space="0" w:color="auto"/>
            <w:bottom w:val="none" w:sz="0" w:space="0" w:color="auto"/>
            <w:right w:val="none" w:sz="0" w:space="0" w:color="auto"/>
          </w:divBdr>
        </w:div>
      </w:divsChild>
    </w:div>
    <w:div w:id="542835688">
      <w:bodyDiv w:val="1"/>
      <w:marLeft w:val="0"/>
      <w:marRight w:val="0"/>
      <w:marTop w:val="0"/>
      <w:marBottom w:val="0"/>
      <w:divBdr>
        <w:top w:val="none" w:sz="0" w:space="0" w:color="auto"/>
        <w:left w:val="none" w:sz="0" w:space="0" w:color="auto"/>
        <w:bottom w:val="none" w:sz="0" w:space="0" w:color="auto"/>
        <w:right w:val="none" w:sz="0" w:space="0" w:color="auto"/>
      </w:divBdr>
    </w:div>
    <w:div w:id="550263418">
      <w:bodyDiv w:val="1"/>
      <w:marLeft w:val="0"/>
      <w:marRight w:val="0"/>
      <w:marTop w:val="0"/>
      <w:marBottom w:val="0"/>
      <w:divBdr>
        <w:top w:val="none" w:sz="0" w:space="0" w:color="auto"/>
        <w:left w:val="none" w:sz="0" w:space="0" w:color="auto"/>
        <w:bottom w:val="none" w:sz="0" w:space="0" w:color="auto"/>
        <w:right w:val="none" w:sz="0" w:space="0" w:color="auto"/>
      </w:divBdr>
    </w:div>
    <w:div w:id="554587068">
      <w:bodyDiv w:val="1"/>
      <w:marLeft w:val="0"/>
      <w:marRight w:val="0"/>
      <w:marTop w:val="0"/>
      <w:marBottom w:val="0"/>
      <w:divBdr>
        <w:top w:val="none" w:sz="0" w:space="0" w:color="auto"/>
        <w:left w:val="none" w:sz="0" w:space="0" w:color="auto"/>
        <w:bottom w:val="none" w:sz="0" w:space="0" w:color="auto"/>
        <w:right w:val="none" w:sz="0" w:space="0" w:color="auto"/>
      </w:divBdr>
    </w:div>
    <w:div w:id="559095931">
      <w:bodyDiv w:val="1"/>
      <w:marLeft w:val="0"/>
      <w:marRight w:val="0"/>
      <w:marTop w:val="0"/>
      <w:marBottom w:val="0"/>
      <w:divBdr>
        <w:top w:val="none" w:sz="0" w:space="0" w:color="auto"/>
        <w:left w:val="none" w:sz="0" w:space="0" w:color="auto"/>
        <w:bottom w:val="none" w:sz="0" w:space="0" w:color="auto"/>
        <w:right w:val="none" w:sz="0" w:space="0" w:color="auto"/>
      </w:divBdr>
    </w:div>
    <w:div w:id="604919690">
      <w:bodyDiv w:val="1"/>
      <w:marLeft w:val="0"/>
      <w:marRight w:val="0"/>
      <w:marTop w:val="0"/>
      <w:marBottom w:val="0"/>
      <w:divBdr>
        <w:top w:val="none" w:sz="0" w:space="0" w:color="auto"/>
        <w:left w:val="none" w:sz="0" w:space="0" w:color="auto"/>
        <w:bottom w:val="none" w:sz="0" w:space="0" w:color="auto"/>
        <w:right w:val="none" w:sz="0" w:space="0" w:color="auto"/>
      </w:divBdr>
    </w:div>
    <w:div w:id="606473798">
      <w:bodyDiv w:val="1"/>
      <w:marLeft w:val="0"/>
      <w:marRight w:val="0"/>
      <w:marTop w:val="0"/>
      <w:marBottom w:val="0"/>
      <w:divBdr>
        <w:top w:val="none" w:sz="0" w:space="0" w:color="auto"/>
        <w:left w:val="none" w:sz="0" w:space="0" w:color="auto"/>
        <w:bottom w:val="none" w:sz="0" w:space="0" w:color="auto"/>
        <w:right w:val="none" w:sz="0" w:space="0" w:color="auto"/>
      </w:divBdr>
    </w:div>
    <w:div w:id="622003577">
      <w:bodyDiv w:val="1"/>
      <w:marLeft w:val="0"/>
      <w:marRight w:val="0"/>
      <w:marTop w:val="0"/>
      <w:marBottom w:val="0"/>
      <w:divBdr>
        <w:top w:val="none" w:sz="0" w:space="0" w:color="auto"/>
        <w:left w:val="none" w:sz="0" w:space="0" w:color="auto"/>
        <w:bottom w:val="none" w:sz="0" w:space="0" w:color="auto"/>
        <w:right w:val="none" w:sz="0" w:space="0" w:color="auto"/>
      </w:divBdr>
    </w:div>
    <w:div w:id="662051609">
      <w:bodyDiv w:val="1"/>
      <w:marLeft w:val="0"/>
      <w:marRight w:val="0"/>
      <w:marTop w:val="0"/>
      <w:marBottom w:val="0"/>
      <w:divBdr>
        <w:top w:val="none" w:sz="0" w:space="0" w:color="auto"/>
        <w:left w:val="none" w:sz="0" w:space="0" w:color="auto"/>
        <w:bottom w:val="none" w:sz="0" w:space="0" w:color="auto"/>
        <w:right w:val="none" w:sz="0" w:space="0" w:color="auto"/>
      </w:divBdr>
      <w:divsChild>
        <w:div w:id="1014861">
          <w:marLeft w:val="0"/>
          <w:marRight w:val="0"/>
          <w:marTop w:val="0"/>
          <w:marBottom w:val="0"/>
          <w:divBdr>
            <w:top w:val="none" w:sz="0" w:space="0" w:color="auto"/>
            <w:left w:val="none" w:sz="0" w:space="0" w:color="auto"/>
            <w:bottom w:val="none" w:sz="0" w:space="0" w:color="auto"/>
            <w:right w:val="none" w:sz="0" w:space="0" w:color="auto"/>
          </w:divBdr>
        </w:div>
        <w:div w:id="5063671">
          <w:marLeft w:val="0"/>
          <w:marRight w:val="0"/>
          <w:marTop w:val="0"/>
          <w:marBottom w:val="0"/>
          <w:divBdr>
            <w:top w:val="none" w:sz="0" w:space="0" w:color="auto"/>
            <w:left w:val="none" w:sz="0" w:space="0" w:color="auto"/>
            <w:bottom w:val="none" w:sz="0" w:space="0" w:color="auto"/>
            <w:right w:val="none" w:sz="0" w:space="0" w:color="auto"/>
          </w:divBdr>
        </w:div>
        <w:div w:id="57048131">
          <w:marLeft w:val="0"/>
          <w:marRight w:val="0"/>
          <w:marTop w:val="0"/>
          <w:marBottom w:val="0"/>
          <w:divBdr>
            <w:top w:val="none" w:sz="0" w:space="0" w:color="auto"/>
            <w:left w:val="none" w:sz="0" w:space="0" w:color="auto"/>
            <w:bottom w:val="none" w:sz="0" w:space="0" w:color="auto"/>
            <w:right w:val="none" w:sz="0" w:space="0" w:color="auto"/>
          </w:divBdr>
        </w:div>
        <w:div w:id="99961169">
          <w:marLeft w:val="0"/>
          <w:marRight w:val="0"/>
          <w:marTop w:val="0"/>
          <w:marBottom w:val="0"/>
          <w:divBdr>
            <w:top w:val="none" w:sz="0" w:space="0" w:color="auto"/>
            <w:left w:val="none" w:sz="0" w:space="0" w:color="auto"/>
            <w:bottom w:val="none" w:sz="0" w:space="0" w:color="auto"/>
            <w:right w:val="none" w:sz="0" w:space="0" w:color="auto"/>
          </w:divBdr>
        </w:div>
        <w:div w:id="117379605">
          <w:marLeft w:val="0"/>
          <w:marRight w:val="0"/>
          <w:marTop w:val="0"/>
          <w:marBottom w:val="0"/>
          <w:divBdr>
            <w:top w:val="none" w:sz="0" w:space="0" w:color="auto"/>
            <w:left w:val="none" w:sz="0" w:space="0" w:color="auto"/>
            <w:bottom w:val="none" w:sz="0" w:space="0" w:color="auto"/>
            <w:right w:val="none" w:sz="0" w:space="0" w:color="auto"/>
          </w:divBdr>
        </w:div>
        <w:div w:id="212815317">
          <w:marLeft w:val="0"/>
          <w:marRight w:val="0"/>
          <w:marTop w:val="0"/>
          <w:marBottom w:val="0"/>
          <w:divBdr>
            <w:top w:val="none" w:sz="0" w:space="0" w:color="auto"/>
            <w:left w:val="none" w:sz="0" w:space="0" w:color="auto"/>
            <w:bottom w:val="none" w:sz="0" w:space="0" w:color="auto"/>
            <w:right w:val="none" w:sz="0" w:space="0" w:color="auto"/>
          </w:divBdr>
        </w:div>
        <w:div w:id="215510427">
          <w:marLeft w:val="0"/>
          <w:marRight w:val="0"/>
          <w:marTop w:val="0"/>
          <w:marBottom w:val="0"/>
          <w:divBdr>
            <w:top w:val="none" w:sz="0" w:space="0" w:color="auto"/>
            <w:left w:val="none" w:sz="0" w:space="0" w:color="auto"/>
            <w:bottom w:val="none" w:sz="0" w:space="0" w:color="auto"/>
            <w:right w:val="none" w:sz="0" w:space="0" w:color="auto"/>
          </w:divBdr>
        </w:div>
        <w:div w:id="237520930">
          <w:marLeft w:val="0"/>
          <w:marRight w:val="0"/>
          <w:marTop w:val="0"/>
          <w:marBottom w:val="0"/>
          <w:divBdr>
            <w:top w:val="none" w:sz="0" w:space="0" w:color="auto"/>
            <w:left w:val="none" w:sz="0" w:space="0" w:color="auto"/>
            <w:bottom w:val="none" w:sz="0" w:space="0" w:color="auto"/>
            <w:right w:val="none" w:sz="0" w:space="0" w:color="auto"/>
          </w:divBdr>
        </w:div>
        <w:div w:id="351759706">
          <w:marLeft w:val="0"/>
          <w:marRight w:val="0"/>
          <w:marTop w:val="0"/>
          <w:marBottom w:val="0"/>
          <w:divBdr>
            <w:top w:val="none" w:sz="0" w:space="0" w:color="auto"/>
            <w:left w:val="none" w:sz="0" w:space="0" w:color="auto"/>
            <w:bottom w:val="none" w:sz="0" w:space="0" w:color="auto"/>
            <w:right w:val="none" w:sz="0" w:space="0" w:color="auto"/>
          </w:divBdr>
        </w:div>
        <w:div w:id="395782186">
          <w:marLeft w:val="0"/>
          <w:marRight w:val="0"/>
          <w:marTop w:val="0"/>
          <w:marBottom w:val="0"/>
          <w:divBdr>
            <w:top w:val="none" w:sz="0" w:space="0" w:color="auto"/>
            <w:left w:val="none" w:sz="0" w:space="0" w:color="auto"/>
            <w:bottom w:val="none" w:sz="0" w:space="0" w:color="auto"/>
            <w:right w:val="none" w:sz="0" w:space="0" w:color="auto"/>
          </w:divBdr>
        </w:div>
        <w:div w:id="401635804">
          <w:marLeft w:val="0"/>
          <w:marRight w:val="0"/>
          <w:marTop w:val="0"/>
          <w:marBottom w:val="0"/>
          <w:divBdr>
            <w:top w:val="none" w:sz="0" w:space="0" w:color="auto"/>
            <w:left w:val="none" w:sz="0" w:space="0" w:color="auto"/>
            <w:bottom w:val="none" w:sz="0" w:space="0" w:color="auto"/>
            <w:right w:val="none" w:sz="0" w:space="0" w:color="auto"/>
          </w:divBdr>
        </w:div>
        <w:div w:id="418210317">
          <w:marLeft w:val="0"/>
          <w:marRight w:val="0"/>
          <w:marTop w:val="0"/>
          <w:marBottom w:val="0"/>
          <w:divBdr>
            <w:top w:val="none" w:sz="0" w:space="0" w:color="auto"/>
            <w:left w:val="none" w:sz="0" w:space="0" w:color="auto"/>
            <w:bottom w:val="none" w:sz="0" w:space="0" w:color="auto"/>
            <w:right w:val="none" w:sz="0" w:space="0" w:color="auto"/>
          </w:divBdr>
        </w:div>
        <w:div w:id="436752631">
          <w:marLeft w:val="0"/>
          <w:marRight w:val="0"/>
          <w:marTop w:val="0"/>
          <w:marBottom w:val="0"/>
          <w:divBdr>
            <w:top w:val="none" w:sz="0" w:space="0" w:color="auto"/>
            <w:left w:val="none" w:sz="0" w:space="0" w:color="auto"/>
            <w:bottom w:val="none" w:sz="0" w:space="0" w:color="auto"/>
            <w:right w:val="none" w:sz="0" w:space="0" w:color="auto"/>
          </w:divBdr>
        </w:div>
        <w:div w:id="445808335">
          <w:marLeft w:val="0"/>
          <w:marRight w:val="0"/>
          <w:marTop w:val="0"/>
          <w:marBottom w:val="0"/>
          <w:divBdr>
            <w:top w:val="none" w:sz="0" w:space="0" w:color="auto"/>
            <w:left w:val="none" w:sz="0" w:space="0" w:color="auto"/>
            <w:bottom w:val="none" w:sz="0" w:space="0" w:color="auto"/>
            <w:right w:val="none" w:sz="0" w:space="0" w:color="auto"/>
          </w:divBdr>
        </w:div>
        <w:div w:id="452868077">
          <w:marLeft w:val="0"/>
          <w:marRight w:val="0"/>
          <w:marTop w:val="0"/>
          <w:marBottom w:val="0"/>
          <w:divBdr>
            <w:top w:val="none" w:sz="0" w:space="0" w:color="auto"/>
            <w:left w:val="none" w:sz="0" w:space="0" w:color="auto"/>
            <w:bottom w:val="none" w:sz="0" w:space="0" w:color="auto"/>
            <w:right w:val="none" w:sz="0" w:space="0" w:color="auto"/>
          </w:divBdr>
        </w:div>
        <w:div w:id="610357236">
          <w:marLeft w:val="0"/>
          <w:marRight w:val="0"/>
          <w:marTop w:val="0"/>
          <w:marBottom w:val="0"/>
          <w:divBdr>
            <w:top w:val="none" w:sz="0" w:space="0" w:color="auto"/>
            <w:left w:val="none" w:sz="0" w:space="0" w:color="auto"/>
            <w:bottom w:val="none" w:sz="0" w:space="0" w:color="auto"/>
            <w:right w:val="none" w:sz="0" w:space="0" w:color="auto"/>
          </w:divBdr>
        </w:div>
        <w:div w:id="697509443">
          <w:marLeft w:val="0"/>
          <w:marRight w:val="0"/>
          <w:marTop w:val="0"/>
          <w:marBottom w:val="0"/>
          <w:divBdr>
            <w:top w:val="none" w:sz="0" w:space="0" w:color="auto"/>
            <w:left w:val="none" w:sz="0" w:space="0" w:color="auto"/>
            <w:bottom w:val="none" w:sz="0" w:space="0" w:color="auto"/>
            <w:right w:val="none" w:sz="0" w:space="0" w:color="auto"/>
          </w:divBdr>
        </w:div>
        <w:div w:id="773524063">
          <w:marLeft w:val="0"/>
          <w:marRight w:val="0"/>
          <w:marTop w:val="0"/>
          <w:marBottom w:val="0"/>
          <w:divBdr>
            <w:top w:val="none" w:sz="0" w:space="0" w:color="auto"/>
            <w:left w:val="none" w:sz="0" w:space="0" w:color="auto"/>
            <w:bottom w:val="none" w:sz="0" w:space="0" w:color="auto"/>
            <w:right w:val="none" w:sz="0" w:space="0" w:color="auto"/>
          </w:divBdr>
        </w:div>
        <w:div w:id="798381487">
          <w:marLeft w:val="0"/>
          <w:marRight w:val="0"/>
          <w:marTop w:val="0"/>
          <w:marBottom w:val="0"/>
          <w:divBdr>
            <w:top w:val="none" w:sz="0" w:space="0" w:color="auto"/>
            <w:left w:val="none" w:sz="0" w:space="0" w:color="auto"/>
            <w:bottom w:val="none" w:sz="0" w:space="0" w:color="auto"/>
            <w:right w:val="none" w:sz="0" w:space="0" w:color="auto"/>
          </w:divBdr>
        </w:div>
        <w:div w:id="862672179">
          <w:marLeft w:val="0"/>
          <w:marRight w:val="0"/>
          <w:marTop w:val="0"/>
          <w:marBottom w:val="0"/>
          <w:divBdr>
            <w:top w:val="none" w:sz="0" w:space="0" w:color="auto"/>
            <w:left w:val="none" w:sz="0" w:space="0" w:color="auto"/>
            <w:bottom w:val="none" w:sz="0" w:space="0" w:color="auto"/>
            <w:right w:val="none" w:sz="0" w:space="0" w:color="auto"/>
          </w:divBdr>
        </w:div>
        <w:div w:id="885220055">
          <w:marLeft w:val="0"/>
          <w:marRight w:val="0"/>
          <w:marTop w:val="0"/>
          <w:marBottom w:val="0"/>
          <w:divBdr>
            <w:top w:val="none" w:sz="0" w:space="0" w:color="auto"/>
            <w:left w:val="none" w:sz="0" w:space="0" w:color="auto"/>
            <w:bottom w:val="none" w:sz="0" w:space="0" w:color="auto"/>
            <w:right w:val="none" w:sz="0" w:space="0" w:color="auto"/>
          </w:divBdr>
        </w:div>
        <w:div w:id="918755872">
          <w:marLeft w:val="0"/>
          <w:marRight w:val="0"/>
          <w:marTop w:val="0"/>
          <w:marBottom w:val="0"/>
          <w:divBdr>
            <w:top w:val="none" w:sz="0" w:space="0" w:color="auto"/>
            <w:left w:val="none" w:sz="0" w:space="0" w:color="auto"/>
            <w:bottom w:val="none" w:sz="0" w:space="0" w:color="auto"/>
            <w:right w:val="none" w:sz="0" w:space="0" w:color="auto"/>
          </w:divBdr>
        </w:div>
        <w:div w:id="938298226">
          <w:marLeft w:val="0"/>
          <w:marRight w:val="0"/>
          <w:marTop w:val="0"/>
          <w:marBottom w:val="0"/>
          <w:divBdr>
            <w:top w:val="none" w:sz="0" w:space="0" w:color="auto"/>
            <w:left w:val="none" w:sz="0" w:space="0" w:color="auto"/>
            <w:bottom w:val="none" w:sz="0" w:space="0" w:color="auto"/>
            <w:right w:val="none" w:sz="0" w:space="0" w:color="auto"/>
          </w:divBdr>
        </w:div>
        <w:div w:id="975379715">
          <w:marLeft w:val="0"/>
          <w:marRight w:val="0"/>
          <w:marTop w:val="0"/>
          <w:marBottom w:val="0"/>
          <w:divBdr>
            <w:top w:val="none" w:sz="0" w:space="0" w:color="auto"/>
            <w:left w:val="none" w:sz="0" w:space="0" w:color="auto"/>
            <w:bottom w:val="none" w:sz="0" w:space="0" w:color="auto"/>
            <w:right w:val="none" w:sz="0" w:space="0" w:color="auto"/>
          </w:divBdr>
        </w:div>
        <w:div w:id="1023094930">
          <w:marLeft w:val="0"/>
          <w:marRight w:val="0"/>
          <w:marTop w:val="0"/>
          <w:marBottom w:val="0"/>
          <w:divBdr>
            <w:top w:val="none" w:sz="0" w:space="0" w:color="auto"/>
            <w:left w:val="none" w:sz="0" w:space="0" w:color="auto"/>
            <w:bottom w:val="none" w:sz="0" w:space="0" w:color="auto"/>
            <w:right w:val="none" w:sz="0" w:space="0" w:color="auto"/>
          </w:divBdr>
        </w:div>
        <w:div w:id="1025986208">
          <w:marLeft w:val="0"/>
          <w:marRight w:val="0"/>
          <w:marTop w:val="0"/>
          <w:marBottom w:val="0"/>
          <w:divBdr>
            <w:top w:val="none" w:sz="0" w:space="0" w:color="auto"/>
            <w:left w:val="none" w:sz="0" w:space="0" w:color="auto"/>
            <w:bottom w:val="none" w:sz="0" w:space="0" w:color="auto"/>
            <w:right w:val="none" w:sz="0" w:space="0" w:color="auto"/>
          </w:divBdr>
        </w:div>
        <w:div w:id="1044257417">
          <w:marLeft w:val="0"/>
          <w:marRight w:val="0"/>
          <w:marTop w:val="0"/>
          <w:marBottom w:val="0"/>
          <w:divBdr>
            <w:top w:val="none" w:sz="0" w:space="0" w:color="auto"/>
            <w:left w:val="none" w:sz="0" w:space="0" w:color="auto"/>
            <w:bottom w:val="none" w:sz="0" w:space="0" w:color="auto"/>
            <w:right w:val="none" w:sz="0" w:space="0" w:color="auto"/>
          </w:divBdr>
        </w:div>
        <w:div w:id="1106345118">
          <w:marLeft w:val="0"/>
          <w:marRight w:val="0"/>
          <w:marTop w:val="0"/>
          <w:marBottom w:val="0"/>
          <w:divBdr>
            <w:top w:val="none" w:sz="0" w:space="0" w:color="auto"/>
            <w:left w:val="none" w:sz="0" w:space="0" w:color="auto"/>
            <w:bottom w:val="none" w:sz="0" w:space="0" w:color="auto"/>
            <w:right w:val="none" w:sz="0" w:space="0" w:color="auto"/>
          </w:divBdr>
        </w:div>
        <w:div w:id="1229271056">
          <w:marLeft w:val="0"/>
          <w:marRight w:val="0"/>
          <w:marTop w:val="0"/>
          <w:marBottom w:val="0"/>
          <w:divBdr>
            <w:top w:val="none" w:sz="0" w:space="0" w:color="auto"/>
            <w:left w:val="none" w:sz="0" w:space="0" w:color="auto"/>
            <w:bottom w:val="none" w:sz="0" w:space="0" w:color="auto"/>
            <w:right w:val="none" w:sz="0" w:space="0" w:color="auto"/>
          </w:divBdr>
        </w:div>
        <w:div w:id="1244602513">
          <w:marLeft w:val="0"/>
          <w:marRight w:val="0"/>
          <w:marTop w:val="0"/>
          <w:marBottom w:val="0"/>
          <w:divBdr>
            <w:top w:val="none" w:sz="0" w:space="0" w:color="auto"/>
            <w:left w:val="none" w:sz="0" w:space="0" w:color="auto"/>
            <w:bottom w:val="none" w:sz="0" w:space="0" w:color="auto"/>
            <w:right w:val="none" w:sz="0" w:space="0" w:color="auto"/>
          </w:divBdr>
        </w:div>
        <w:div w:id="1259144529">
          <w:marLeft w:val="0"/>
          <w:marRight w:val="0"/>
          <w:marTop w:val="0"/>
          <w:marBottom w:val="0"/>
          <w:divBdr>
            <w:top w:val="none" w:sz="0" w:space="0" w:color="auto"/>
            <w:left w:val="none" w:sz="0" w:space="0" w:color="auto"/>
            <w:bottom w:val="none" w:sz="0" w:space="0" w:color="auto"/>
            <w:right w:val="none" w:sz="0" w:space="0" w:color="auto"/>
          </w:divBdr>
        </w:div>
        <w:div w:id="1405763135">
          <w:marLeft w:val="0"/>
          <w:marRight w:val="0"/>
          <w:marTop w:val="0"/>
          <w:marBottom w:val="0"/>
          <w:divBdr>
            <w:top w:val="none" w:sz="0" w:space="0" w:color="auto"/>
            <w:left w:val="none" w:sz="0" w:space="0" w:color="auto"/>
            <w:bottom w:val="none" w:sz="0" w:space="0" w:color="auto"/>
            <w:right w:val="none" w:sz="0" w:space="0" w:color="auto"/>
          </w:divBdr>
        </w:div>
        <w:div w:id="1427337322">
          <w:marLeft w:val="0"/>
          <w:marRight w:val="0"/>
          <w:marTop w:val="0"/>
          <w:marBottom w:val="0"/>
          <w:divBdr>
            <w:top w:val="none" w:sz="0" w:space="0" w:color="auto"/>
            <w:left w:val="none" w:sz="0" w:space="0" w:color="auto"/>
            <w:bottom w:val="none" w:sz="0" w:space="0" w:color="auto"/>
            <w:right w:val="none" w:sz="0" w:space="0" w:color="auto"/>
          </w:divBdr>
        </w:div>
        <w:div w:id="1533222752">
          <w:marLeft w:val="0"/>
          <w:marRight w:val="0"/>
          <w:marTop w:val="0"/>
          <w:marBottom w:val="0"/>
          <w:divBdr>
            <w:top w:val="none" w:sz="0" w:space="0" w:color="auto"/>
            <w:left w:val="none" w:sz="0" w:space="0" w:color="auto"/>
            <w:bottom w:val="none" w:sz="0" w:space="0" w:color="auto"/>
            <w:right w:val="none" w:sz="0" w:space="0" w:color="auto"/>
          </w:divBdr>
        </w:div>
        <w:div w:id="1548057849">
          <w:marLeft w:val="0"/>
          <w:marRight w:val="0"/>
          <w:marTop w:val="0"/>
          <w:marBottom w:val="0"/>
          <w:divBdr>
            <w:top w:val="none" w:sz="0" w:space="0" w:color="auto"/>
            <w:left w:val="none" w:sz="0" w:space="0" w:color="auto"/>
            <w:bottom w:val="none" w:sz="0" w:space="0" w:color="auto"/>
            <w:right w:val="none" w:sz="0" w:space="0" w:color="auto"/>
          </w:divBdr>
        </w:div>
        <w:div w:id="1555769982">
          <w:marLeft w:val="0"/>
          <w:marRight w:val="0"/>
          <w:marTop w:val="0"/>
          <w:marBottom w:val="0"/>
          <w:divBdr>
            <w:top w:val="none" w:sz="0" w:space="0" w:color="auto"/>
            <w:left w:val="none" w:sz="0" w:space="0" w:color="auto"/>
            <w:bottom w:val="none" w:sz="0" w:space="0" w:color="auto"/>
            <w:right w:val="none" w:sz="0" w:space="0" w:color="auto"/>
          </w:divBdr>
        </w:div>
        <w:div w:id="1556745698">
          <w:marLeft w:val="0"/>
          <w:marRight w:val="0"/>
          <w:marTop w:val="0"/>
          <w:marBottom w:val="0"/>
          <w:divBdr>
            <w:top w:val="none" w:sz="0" w:space="0" w:color="auto"/>
            <w:left w:val="none" w:sz="0" w:space="0" w:color="auto"/>
            <w:bottom w:val="none" w:sz="0" w:space="0" w:color="auto"/>
            <w:right w:val="none" w:sz="0" w:space="0" w:color="auto"/>
          </w:divBdr>
        </w:div>
        <w:div w:id="1682272504">
          <w:marLeft w:val="0"/>
          <w:marRight w:val="0"/>
          <w:marTop w:val="0"/>
          <w:marBottom w:val="0"/>
          <w:divBdr>
            <w:top w:val="none" w:sz="0" w:space="0" w:color="auto"/>
            <w:left w:val="none" w:sz="0" w:space="0" w:color="auto"/>
            <w:bottom w:val="none" w:sz="0" w:space="0" w:color="auto"/>
            <w:right w:val="none" w:sz="0" w:space="0" w:color="auto"/>
          </w:divBdr>
        </w:div>
        <w:div w:id="1688562263">
          <w:marLeft w:val="0"/>
          <w:marRight w:val="0"/>
          <w:marTop w:val="0"/>
          <w:marBottom w:val="0"/>
          <w:divBdr>
            <w:top w:val="none" w:sz="0" w:space="0" w:color="auto"/>
            <w:left w:val="none" w:sz="0" w:space="0" w:color="auto"/>
            <w:bottom w:val="none" w:sz="0" w:space="0" w:color="auto"/>
            <w:right w:val="none" w:sz="0" w:space="0" w:color="auto"/>
          </w:divBdr>
        </w:div>
        <w:div w:id="1706952923">
          <w:marLeft w:val="0"/>
          <w:marRight w:val="0"/>
          <w:marTop w:val="0"/>
          <w:marBottom w:val="0"/>
          <w:divBdr>
            <w:top w:val="none" w:sz="0" w:space="0" w:color="auto"/>
            <w:left w:val="none" w:sz="0" w:space="0" w:color="auto"/>
            <w:bottom w:val="none" w:sz="0" w:space="0" w:color="auto"/>
            <w:right w:val="none" w:sz="0" w:space="0" w:color="auto"/>
          </w:divBdr>
        </w:div>
        <w:div w:id="1758206738">
          <w:marLeft w:val="0"/>
          <w:marRight w:val="0"/>
          <w:marTop w:val="0"/>
          <w:marBottom w:val="0"/>
          <w:divBdr>
            <w:top w:val="none" w:sz="0" w:space="0" w:color="auto"/>
            <w:left w:val="none" w:sz="0" w:space="0" w:color="auto"/>
            <w:bottom w:val="none" w:sz="0" w:space="0" w:color="auto"/>
            <w:right w:val="none" w:sz="0" w:space="0" w:color="auto"/>
          </w:divBdr>
        </w:div>
        <w:div w:id="1764108816">
          <w:marLeft w:val="0"/>
          <w:marRight w:val="0"/>
          <w:marTop w:val="0"/>
          <w:marBottom w:val="0"/>
          <w:divBdr>
            <w:top w:val="none" w:sz="0" w:space="0" w:color="auto"/>
            <w:left w:val="none" w:sz="0" w:space="0" w:color="auto"/>
            <w:bottom w:val="none" w:sz="0" w:space="0" w:color="auto"/>
            <w:right w:val="none" w:sz="0" w:space="0" w:color="auto"/>
          </w:divBdr>
        </w:div>
        <w:div w:id="1805461732">
          <w:marLeft w:val="0"/>
          <w:marRight w:val="0"/>
          <w:marTop w:val="0"/>
          <w:marBottom w:val="0"/>
          <w:divBdr>
            <w:top w:val="none" w:sz="0" w:space="0" w:color="auto"/>
            <w:left w:val="none" w:sz="0" w:space="0" w:color="auto"/>
            <w:bottom w:val="none" w:sz="0" w:space="0" w:color="auto"/>
            <w:right w:val="none" w:sz="0" w:space="0" w:color="auto"/>
          </w:divBdr>
        </w:div>
        <w:div w:id="1883665263">
          <w:marLeft w:val="0"/>
          <w:marRight w:val="0"/>
          <w:marTop w:val="0"/>
          <w:marBottom w:val="0"/>
          <w:divBdr>
            <w:top w:val="none" w:sz="0" w:space="0" w:color="auto"/>
            <w:left w:val="none" w:sz="0" w:space="0" w:color="auto"/>
            <w:bottom w:val="none" w:sz="0" w:space="0" w:color="auto"/>
            <w:right w:val="none" w:sz="0" w:space="0" w:color="auto"/>
          </w:divBdr>
        </w:div>
        <w:div w:id="1940328775">
          <w:marLeft w:val="0"/>
          <w:marRight w:val="0"/>
          <w:marTop w:val="0"/>
          <w:marBottom w:val="0"/>
          <w:divBdr>
            <w:top w:val="none" w:sz="0" w:space="0" w:color="auto"/>
            <w:left w:val="none" w:sz="0" w:space="0" w:color="auto"/>
            <w:bottom w:val="none" w:sz="0" w:space="0" w:color="auto"/>
            <w:right w:val="none" w:sz="0" w:space="0" w:color="auto"/>
          </w:divBdr>
        </w:div>
        <w:div w:id="2027518902">
          <w:marLeft w:val="0"/>
          <w:marRight w:val="0"/>
          <w:marTop w:val="0"/>
          <w:marBottom w:val="0"/>
          <w:divBdr>
            <w:top w:val="none" w:sz="0" w:space="0" w:color="auto"/>
            <w:left w:val="none" w:sz="0" w:space="0" w:color="auto"/>
            <w:bottom w:val="none" w:sz="0" w:space="0" w:color="auto"/>
            <w:right w:val="none" w:sz="0" w:space="0" w:color="auto"/>
          </w:divBdr>
        </w:div>
        <w:div w:id="2101682554">
          <w:marLeft w:val="0"/>
          <w:marRight w:val="0"/>
          <w:marTop w:val="0"/>
          <w:marBottom w:val="0"/>
          <w:divBdr>
            <w:top w:val="none" w:sz="0" w:space="0" w:color="auto"/>
            <w:left w:val="none" w:sz="0" w:space="0" w:color="auto"/>
            <w:bottom w:val="none" w:sz="0" w:space="0" w:color="auto"/>
            <w:right w:val="none" w:sz="0" w:space="0" w:color="auto"/>
          </w:divBdr>
        </w:div>
      </w:divsChild>
    </w:div>
    <w:div w:id="664551286">
      <w:bodyDiv w:val="1"/>
      <w:marLeft w:val="0"/>
      <w:marRight w:val="0"/>
      <w:marTop w:val="0"/>
      <w:marBottom w:val="0"/>
      <w:divBdr>
        <w:top w:val="none" w:sz="0" w:space="0" w:color="auto"/>
        <w:left w:val="none" w:sz="0" w:space="0" w:color="auto"/>
        <w:bottom w:val="none" w:sz="0" w:space="0" w:color="auto"/>
        <w:right w:val="none" w:sz="0" w:space="0" w:color="auto"/>
      </w:divBdr>
    </w:div>
    <w:div w:id="692651386">
      <w:bodyDiv w:val="1"/>
      <w:marLeft w:val="0"/>
      <w:marRight w:val="0"/>
      <w:marTop w:val="0"/>
      <w:marBottom w:val="0"/>
      <w:divBdr>
        <w:top w:val="none" w:sz="0" w:space="0" w:color="auto"/>
        <w:left w:val="none" w:sz="0" w:space="0" w:color="auto"/>
        <w:bottom w:val="none" w:sz="0" w:space="0" w:color="auto"/>
        <w:right w:val="none" w:sz="0" w:space="0" w:color="auto"/>
      </w:divBdr>
      <w:divsChild>
        <w:div w:id="149297498">
          <w:marLeft w:val="0"/>
          <w:marRight w:val="0"/>
          <w:marTop w:val="0"/>
          <w:marBottom w:val="0"/>
          <w:divBdr>
            <w:top w:val="none" w:sz="0" w:space="0" w:color="auto"/>
            <w:left w:val="none" w:sz="0" w:space="0" w:color="auto"/>
            <w:bottom w:val="none" w:sz="0" w:space="0" w:color="auto"/>
            <w:right w:val="none" w:sz="0" w:space="0" w:color="auto"/>
          </w:divBdr>
        </w:div>
        <w:div w:id="166215750">
          <w:marLeft w:val="0"/>
          <w:marRight w:val="0"/>
          <w:marTop w:val="0"/>
          <w:marBottom w:val="0"/>
          <w:divBdr>
            <w:top w:val="none" w:sz="0" w:space="0" w:color="auto"/>
            <w:left w:val="none" w:sz="0" w:space="0" w:color="auto"/>
            <w:bottom w:val="none" w:sz="0" w:space="0" w:color="auto"/>
            <w:right w:val="none" w:sz="0" w:space="0" w:color="auto"/>
          </w:divBdr>
        </w:div>
        <w:div w:id="193352500">
          <w:marLeft w:val="0"/>
          <w:marRight w:val="0"/>
          <w:marTop w:val="0"/>
          <w:marBottom w:val="0"/>
          <w:divBdr>
            <w:top w:val="none" w:sz="0" w:space="0" w:color="auto"/>
            <w:left w:val="none" w:sz="0" w:space="0" w:color="auto"/>
            <w:bottom w:val="none" w:sz="0" w:space="0" w:color="auto"/>
            <w:right w:val="none" w:sz="0" w:space="0" w:color="auto"/>
          </w:divBdr>
        </w:div>
        <w:div w:id="353268541">
          <w:marLeft w:val="0"/>
          <w:marRight w:val="0"/>
          <w:marTop w:val="0"/>
          <w:marBottom w:val="0"/>
          <w:divBdr>
            <w:top w:val="none" w:sz="0" w:space="0" w:color="auto"/>
            <w:left w:val="none" w:sz="0" w:space="0" w:color="auto"/>
            <w:bottom w:val="none" w:sz="0" w:space="0" w:color="auto"/>
            <w:right w:val="none" w:sz="0" w:space="0" w:color="auto"/>
          </w:divBdr>
        </w:div>
        <w:div w:id="354771942">
          <w:marLeft w:val="0"/>
          <w:marRight w:val="0"/>
          <w:marTop w:val="0"/>
          <w:marBottom w:val="0"/>
          <w:divBdr>
            <w:top w:val="none" w:sz="0" w:space="0" w:color="auto"/>
            <w:left w:val="none" w:sz="0" w:space="0" w:color="auto"/>
            <w:bottom w:val="none" w:sz="0" w:space="0" w:color="auto"/>
            <w:right w:val="none" w:sz="0" w:space="0" w:color="auto"/>
          </w:divBdr>
        </w:div>
        <w:div w:id="404184488">
          <w:marLeft w:val="0"/>
          <w:marRight w:val="0"/>
          <w:marTop w:val="0"/>
          <w:marBottom w:val="0"/>
          <w:divBdr>
            <w:top w:val="none" w:sz="0" w:space="0" w:color="auto"/>
            <w:left w:val="none" w:sz="0" w:space="0" w:color="auto"/>
            <w:bottom w:val="none" w:sz="0" w:space="0" w:color="auto"/>
            <w:right w:val="none" w:sz="0" w:space="0" w:color="auto"/>
          </w:divBdr>
        </w:div>
        <w:div w:id="470444045">
          <w:marLeft w:val="0"/>
          <w:marRight w:val="0"/>
          <w:marTop w:val="0"/>
          <w:marBottom w:val="0"/>
          <w:divBdr>
            <w:top w:val="none" w:sz="0" w:space="0" w:color="auto"/>
            <w:left w:val="none" w:sz="0" w:space="0" w:color="auto"/>
            <w:bottom w:val="none" w:sz="0" w:space="0" w:color="auto"/>
            <w:right w:val="none" w:sz="0" w:space="0" w:color="auto"/>
          </w:divBdr>
        </w:div>
        <w:div w:id="500779924">
          <w:marLeft w:val="0"/>
          <w:marRight w:val="0"/>
          <w:marTop w:val="0"/>
          <w:marBottom w:val="0"/>
          <w:divBdr>
            <w:top w:val="none" w:sz="0" w:space="0" w:color="auto"/>
            <w:left w:val="none" w:sz="0" w:space="0" w:color="auto"/>
            <w:bottom w:val="none" w:sz="0" w:space="0" w:color="auto"/>
            <w:right w:val="none" w:sz="0" w:space="0" w:color="auto"/>
          </w:divBdr>
        </w:div>
        <w:div w:id="585499708">
          <w:marLeft w:val="0"/>
          <w:marRight w:val="0"/>
          <w:marTop w:val="0"/>
          <w:marBottom w:val="0"/>
          <w:divBdr>
            <w:top w:val="none" w:sz="0" w:space="0" w:color="auto"/>
            <w:left w:val="none" w:sz="0" w:space="0" w:color="auto"/>
            <w:bottom w:val="none" w:sz="0" w:space="0" w:color="auto"/>
            <w:right w:val="none" w:sz="0" w:space="0" w:color="auto"/>
          </w:divBdr>
        </w:div>
        <w:div w:id="623117995">
          <w:marLeft w:val="0"/>
          <w:marRight w:val="0"/>
          <w:marTop w:val="0"/>
          <w:marBottom w:val="0"/>
          <w:divBdr>
            <w:top w:val="none" w:sz="0" w:space="0" w:color="auto"/>
            <w:left w:val="none" w:sz="0" w:space="0" w:color="auto"/>
            <w:bottom w:val="none" w:sz="0" w:space="0" w:color="auto"/>
            <w:right w:val="none" w:sz="0" w:space="0" w:color="auto"/>
          </w:divBdr>
        </w:div>
        <w:div w:id="799617030">
          <w:marLeft w:val="0"/>
          <w:marRight w:val="0"/>
          <w:marTop w:val="0"/>
          <w:marBottom w:val="0"/>
          <w:divBdr>
            <w:top w:val="none" w:sz="0" w:space="0" w:color="auto"/>
            <w:left w:val="none" w:sz="0" w:space="0" w:color="auto"/>
            <w:bottom w:val="none" w:sz="0" w:space="0" w:color="auto"/>
            <w:right w:val="none" w:sz="0" w:space="0" w:color="auto"/>
          </w:divBdr>
        </w:div>
        <w:div w:id="802507638">
          <w:marLeft w:val="0"/>
          <w:marRight w:val="0"/>
          <w:marTop w:val="0"/>
          <w:marBottom w:val="0"/>
          <w:divBdr>
            <w:top w:val="none" w:sz="0" w:space="0" w:color="auto"/>
            <w:left w:val="none" w:sz="0" w:space="0" w:color="auto"/>
            <w:bottom w:val="none" w:sz="0" w:space="0" w:color="auto"/>
            <w:right w:val="none" w:sz="0" w:space="0" w:color="auto"/>
          </w:divBdr>
        </w:div>
        <w:div w:id="901327780">
          <w:marLeft w:val="0"/>
          <w:marRight w:val="0"/>
          <w:marTop w:val="0"/>
          <w:marBottom w:val="0"/>
          <w:divBdr>
            <w:top w:val="none" w:sz="0" w:space="0" w:color="auto"/>
            <w:left w:val="none" w:sz="0" w:space="0" w:color="auto"/>
            <w:bottom w:val="none" w:sz="0" w:space="0" w:color="auto"/>
            <w:right w:val="none" w:sz="0" w:space="0" w:color="auto"/>
          </w:divBdr>
        </w:div>
        <w:div w:id="945428031">
          <w:marLeft w:val="0"/>
          <w:marRight w:val="0"/>
          <w:marTop w:val="0"/>
          <w:marBottom w:val="0"/>
          <w:divBdr>
            <w:top w:val="none" w:sz="0" w:space="0" w:color="auto"/>
            <w:left w:val="none" w:sz="0" w:space="0" w:color="auto"/>
            <w:bottom w:val="none" w:sz="0" w:space="0" w:color="auto"/>
            <w:right w:val="none" w:sz="0" w:space="0" w:color="auto"/>
          </w:divBdr>
        </w:div>
        <w:div w:id="1120301520">
          <w:marLeft w:val="0"/>
          <w:marRight w:val="0"/>
          <w:marTop w:val="0"/>
          <w:marBottom w:val="0"/>
          <w:divBdr>
            <w:top w:val="none" w:sz="0" w:space="0" w:color="auto"/>
            <w:left w:val="none" w:sz="0" w:space="0" w:color="auto"/>
            <w:bottom w:val="none" w:sz="0" w:space="0" w:color="auto"/>
            <w:right w:val="none" w:sz="0" w:space="0" w:color="auto"/>
          </w:divBdr>
        </w:div>
        <w:div w:id="1247958842">
          <w:marLeft w:val="0"/>
          <w:marRight w:val="0"/>
          <w:marTop w:val="0"/>
          <w:marBottom w:val="0"/>
          <w:divBdr>
            <w:top w:val="none" w:sz="0" w:space="0" w:color="auto"/>
            <w:left w:val="none" w:sz="0" w:space="0" w:color="auto"/>
            <w:bottom w:val="none" w:sz="0" w:space="0" w:color="auto"/>
            <w:right w:val="none" w:sz="0" w:space="0" w:color="auto"/>
          </w:divBdr>
        </w:div>
        <w:div w:id="1427311184">
          <w:marLeft w:val="0"/>
          <w:marRight w:val="0"/>
          <w:marTop w:val="0"/>
          <w:marBottom w:val="0"/>
          <w:divBdr>
            <w:top w:val="none" w:sz="0" w:space="0" w:color="auto"/>
            <w:left w:val="none" w:sz="0" w:space="0" w:color="auto"/>
            <w:bottom w:val="none" w:sz="0" w:space="0" w:color="auto"/>
            <w:right w:val="none" w:sz="0" w:space="0" w:color="auto"/>
          </w:divBdr>
        </w:div>
        <w:div w:id="1482231904">
          <w:marLeft w:val="0"/>
          <w:marRight w:val="0"/>
          <w:marTop w:val="0"/>
          <w:marBottom w:val="0"/>
          <w:divBdr>
            <w:top w:val="none" w:sz="0" w:space="0" w:color="auto"/>
            <w:left w:val="none" w:sz="0" w:space="0" w:color="auto"/>
            <w:bottom w:val="none" w:sz="0" w:space="0" w:color="auto"/>
            <w:right w:val="none" w:sz="0" w:space="0" w:color="auto"/>
          </w:divBdr>
        </w:div>
        <w:div w:id="1531534202">
          <w:marLeft w:val="0"/>
          <w:marRight w:val="0"/>
          <w:marTop w:val="0"/>
          <w:marBottom w:val="0"/>
          <w:divBdr>
            <w:top w:val="none" w:sz="0" w:space="0" w:color="auto"/>
            <w:left w:val="none" w:sz="0" w:space="0" w:color="auto"/>
            <w:bottom w:val="none" w:sz="0" w:space="0" w:color="auto"/>
            <w:right w:val="none" w:sz="0" w:space="0" w:color="auto"/>
          </w:divBdr>
        </w:div>
        <w:div w:id="1535850160">
          <w:marLeft w:val="0"/>
          <w:marRight w:val="0"/>
          <w:marTop w:val="0"/>
          <w:marBottom w:val="0"/>
          <w:divBdr>
            <w:top w:val="none" w:sz="0" w:space="0" w:color="auto"/>
            <w:left w:val="none" w:sz="0" w:space="0" w:color="auto"/>
            <w:bottom w:val="none" w:sz="0" w:space="0" w:color="auto"/>
            <w:right w:val="none" w:sz="0" w:space="0" w:color="auto"/>
          </w:divBdr>
        </w:div>
        <w:div w:id="1551309320">
          <w:marLeft w:val="0"/>
          <w:marRight w:val="0"/>
          <w:marTop w:val="0"/>
          <w:marBottom w:val="0"/>
          <w:divBdr>
            <w:top w:val="none" w:sz="0" w:space="0" w:color="auto"/>
            <w:left w:val="none" w:sz="0" w:space="0" w:color="auto"/>
            <w:bottom w:val="none" w:sz="0" w:space="0" w:color="auto"/>
            <w:right w:val="none" w:sz="0" w:space="0" w:color="auto"/>
          </w:divBdr>
        </w:div>
        <w:div w:id="1590852435">
          <w:marLeft w:val="0"/>
          <w:marRight w:val="0"/>
          <w:marTop w:val="0"/>
          <w:marBottom w:val="0"/>
          <w:divBdr>
            <w:top w:val="none" w:sz="0" w:space="0" w:color="auto"/>
            <w:left w:val="none" w:sz="0" w:space="0" w:color="auto"/>
            <w:bottom w:val="none" w:sz="0" w:space="0" w:color="auto"/>
            <w:right w:val="none" w:sz="0" w:space="0" w:color="auto"/>
          </w:divBdr>
        </w:div>
        <w:div w:id="1644772625">
          <w:marLeft w:val="0"/>
          <w:marRight w:val="0"/>
          <w:marTop w:val="0"/>
          <w:marBottom w:val="0"/>
          <w:divBdr>
            <w:top w:val="none" w:sz="0" w:space="0" w:color="auto"/>
            <w:left w:val="none" w:sz="0" w:space="0" w:color="auto"/>
            <w:bottom w:val="none" w:sz="0" w:space="0" w:color="auto"/>
            <w:right w:val="none" w:sz="0" w:space="0" w:color="auto"/>
          </w:divBdr>
        </w:div>
        <w:div w:id="1647859266">
          <w:marLeft w:val="0"/>
          <w:marRight w:val="0"/>
          <w:marTop w:val="0"/>
          <w:marBottom w:val="0"/>
          <w:divBdr>
            <w:top w:val="none" w:sz="0" w:space="0" w:color="auto"/>
            <w:left w:val="none" w:sz="0" w:space="0" w:color="auto"/>
            <w:bottom w:val="none" w:sz="0" w:space="0" w:color="auto"/>
            <w:right w:val="none" w:sz="0" w:space="0" w:color="auto"/>
          </w:divBdr>
        </w:div>
        <w:div w:id="1757434635">
          <w:marLeft w:val="0"/>
          <w:marRight w:val="0"/>
          <w:marTop w:val="0"/>
          <w:marBottom w:val="0"/>
          <w:divBdr>
            <w:top w:val="none" w:sz="0" w:space="0" w:color="auto"/>
            <w:left w:val="none" w:sz="0" w:space="0" w:color="auto"/>
            <w:bottom w:val="none" w:sz="0" w:space="0" w:color="auto"/>
            <w:right w:val="none" w:sz="0" w:space="0" w:color="auto"/>
          </w:divBdr>
        </w:div>
        <w:div w:id="1932927341">
          <w:marLeft w:val="0"/>
          <w:marRight w:val="0"/>
          <w:marTop w:val="0"/>
          <w:marBottom w:val="0"/>
          <w:divBdr>
            <w:top w:val="none" w:sz="0" w:space="0" w:color="auto"/>
            <w:left w:val="none" w:sz="0" w:space="0" w:color="auto"/>
            <w:bottom w:val="none" w:sz="0" w:space="0" w:color="auto"/>
            <w:right w:val="none" w:sz="0" w:space="0" w:color="auto"/>
          </w:divBdr>
        </w:div>
        <w:div w:id="2026592089">
          <w:marLeft w:val="0"/>
          <w:marRight w:val="0"/>
          <w:marTop w:val="0"/>
          <w:marBottom w:val="0"/>
          <w:divBdr>
            <w:top w:val="none" w:sz="0" w:space="0" w:color="auto"/>
            <w:left w:val="none" w:sz="0" w:space="0" w:color="auto"/>
            <w:bottom w:val="none" w:sz="0" w:space="0" w:color="auto"/>
            <w:right w:val="none" w:sz="0" w:space="0" w:color="auto"/>
          </w:divBdr>
        </w:div>
        <w:div w:id="2072776147">
          <w:marLeft w:val="0"/>
          <w:marRight w:val="0"/>
          <w:marTop w:val="0"/>
          <w:marBottom w:val="0"/>
          <w:divBdr>
            <w:top w:val="none" w:sz="0" w:space="0" w:color="auto"/>
            <w:left w:val="none" w:sz="0" w:space="0" w:color="auto"/>
            <w:bottom w:val="none" w:sz="0" w:space="0" w:color="auto"/>
            <w:right w:val="none" w:sz="0" w:space="0" w:color="auto"/>
          </w:divBdr>
        </w:div>
        <w:div w:id="2113747158">
          <w:marLeft w:val="0"/>
          <w:marRight w:val="0"/>
          <w:marTop w:val="0"/>
          <w:marBottom w:val="0"/>
          <w:divBdr>
            <w:top w:val="none" w:sz="0" w:space="0" w:color="auto"/>
            <w:left w:val="none" w:sz="0" w:space="0" w:color="auto"/>
            <w:bottom w:val="none" w:sz="0" w:space="0" w:color="auto"/>
            <w:right w:val="none" w:sz="0" w:space="0" w:color="auto"/>
          </w:divBdr>
        </w:div>
        <w:div w:id="2145996796">
          <w:marLeft w:val="0"/>
          <w:marRight w:val="0"/>
          <w:marTop w:val="0"/>
          <w:marBottom w:val="0"/>
          <w:divBdr>
            <w:top w:val="none" w:sz="0" w:space="0" w:color="auto"/>
            <w:left w:val="none" w:sz="0" w:space="0" w:color="auto"/>
            <w:bottom w:val="none" w:sz="0" w:space="0" w:color="auto"/>
            <w:right w:val="none" w:sz="0" w:space="0" w:color="auto"/>
          </w:divBdr>
        </w:div>
      </w:divsChild>
    </w:div>
    <w:div w:id="816457046">
      <w:bodyDiv w:val="1"/>
      <w:marLeft w:val="0"/>
      <w:marRight w:val="0"/>
      <w:marTop w:val="0"/>
      <w:marBottom w:val="0"/>
      <w:divBdr>
        <w:top w:val="none" w:sz="0" w:space="0" w:color="auto"/>
        <w:left w:val="none" w:sz="0" w:space="0" w:color="auto"/>
        <w:bottom w:val="none" w:sz="0" w:space="0" w:color="auto"/>
        <w:right w:val="none" w:sz="0" w:space="0" w:color="auto"/>
      </w:divBdr>
    </w:div>
    <w:div w:id="820924300">
      <w:bodyDiv w:val="1"/>
      <w:marLeft w:val="0"/>
      <w:marRight w:val="0"/>
      <w:marTop w:val="0"/>
      <w:marBottom w:val="0"/>
      <w:divBdr>
        <w:top w:val="none" w:sz="0" w:space="0" w:color="auto"/>
        <w:left w:val="none" w:sz="0" w:space="0" w:color="auto"/>
        <w:bottom w:val="none" w:sz="0" w:space="0" w:color="auto"/>
        <w:right w:val="none" w:sz="0" w:space="0" w:color="auto"/>
      </w:divBdr>
      <w:divsChild>
        <w:div w:id="919676235">
          <w:marLeft w:val="2550"/>
          <w:marRight w:val="0"/>
          <w:marTop w:val="1125"/>
          <w:marBottom w:val="0"/>
          <w:divBdr>
            <w:top w:val="none" w:sz="0" w:space="0" w:color="auto"/>
            <w:left w:val="none" w:sz="0" w:space="0" w:color="auto"/>
            <w:bottom w:val="none" w:sz="0" w:space="0" w:color="auto"/>
            <w:right w:val="none" w:sz="0" w:space="0" w:color="auto"/>
          </w:divBdr>
          <w:divsChild>
            <w:div w:id="49114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38248">
      <w:bodyDiv w:val="1"/>
      <w:marLeft w:val="0"/>
      <w:marRight w:val="0"/>
      <w:marTop w:val="0"/>
      <w:marBottom w:val="0"/>
      <w:divBdr>
        <w:top w:val="none" w:sz="0" w:space="0" w:color="auto"/>
        <w:left w:val="none" w:sz="0" w:space="0" w:color="auto"/>
        <w:bottom w:val="none" w:sz="0" w:space="0" w:color="auto"/>
        <w:right w:val="none" w:sz="0" w:space="0" w:color="auto"/>
      </w:divBdr>
    </w:div>
    <w:div w:id="861480085">
      <w:bodyDiv w:val="1"/>
      <w:marLeft w:val="0"/>
      <w:marRight w:val="0"/>
      <w:marTop w:val="0"/>
      <w:marBottom w:val="0"/>
      <w:divBdr>
        <w:top w:val="none" w:sz="0" w:space="0" w:color="auto"/>
        <w:left w:val="none" w:sz="0" w:space="0" w:color="auto"/>
        <w:bottom w:val="none" w:sz="0" w:space="0" w:color="auto"/>
        <w:right w:val="none" w:sz="0" w:space="0" w:color="auto"/>
      </w:divBdr>
    </w:div>
    <w:div w:id="900410633">
      <w:bodyDiv w:val="1"/>
      <w:marLeft w:val="0"/>
      <w:marRight w:val="0"/>
      <w:marTop w:val="0"/>
      <w:marBottom w:val="0"/>
      <w:divBdr>
        <w:top w:val="none" w:sz="0" w:space="0" w:color="auto"/>
        <w:left w:val="none" w:sz="0" w:space="0" w:color="auto"/>
        <w:bottom w:val="none" w:sz="0" w:space="0" w:color="auto"/>
        <w:right w:val="none" w:sz="0" w:space="0" w:color="auto"/>
      </w:divBdr>
      <w:divsChild>
        <w:div w:id="829373776">
          <w:marLeft w:val="0"/>
          <w:marRight w:val="0"/>
          <w:marTop w:val="0"/>
          <w:marBottom w:val="0"/>
          <w:divBdr>
            <w:top w:val="none" w:sz="0" w:space="0" w:color="auto"/>
            <w:left w:val="none" w:sz="0" w:space="0" w:color="auto"/>
            <w:bottom w:val="none" w:sz="0" w:space="0" w:color="auto"/>
            <w:right w:val="none" w:sz="0" w:space="0" w:color="auto"/>
          </w:divBdr>
          <w:divsChild>
            <w:div w:id="57438873">
              <w:marLeft w:val="0"/>
              <w:marRight w:val="0"/>
              <w:marTop w:val="0"/>
              <w:marBottom w:val="0"/>
              <w:divBdr>
                <w:top w:val="none" w:sz="0" w:space="0" w:color="auto"/>
                <w:left w:val="none" w:sz="0" w:space="0" w:color="auto"/>
                <w:bottom w:val="none" w:sz="0" w:space="0" w:color="auto"/>
                <w:right w:val="none" w:sz="0" w:space="0" w:color="auto"/>
              </w:divBdr>
            </w:div>
            <w:div w:id="80420269">
              <w:marLeft w:val="0"/>
              <w:marRight w:val="0"/>
              <w:marTop w:val="0"/>
              <w:marBottom w:val="0"/>
              <w:divBdr>
                <w:top w:val="none" w:sz="0" w:space="0" w:color="auto"/>
                <w:left w:val="none" w:sz="0" w:space="0" w:color="auto"/>
                <w:bottom w:val="none" w:sz="0" w:space="0" w:color="auto"/>
                <w:right w:val="none" w:sz="0" w:space="0" w:color="auto"/>
              </w:divBdr>
            </w:div>
            <w:div w:id="318074459">
              <w:marLeft w:val="0"/>
              <w:marRight w:val="0"/>
              <w:marTop w:val="0"/>
              <w:marBottom w:val="0"/>
              <w:divBdr>
                <w:top w:val="none" w:sz="0" w:space="0" w:color="auto"/>
                <w:left w:val="none" w:sz="0" w:space="0" w:color="auto"/>
                <w:bottom w:val="none" w:sz="0" w:space="0" w:color="auto"/>
                <w:right w:val="none" w:sz="0" w:space="0" w:color="auto"/>
              </w:divBdr>
            </w:div>
            <w:div w:id="619075461">
              <w:marLeft w:val="0"/>
              <w:marRight w:val="0"/>
              <w:marTop w:val="0"/>
              <w:marBottom w:val="0"/>
              <w:divBdr>
                <w:top w:val="none" w:sz="0" w:space="0" w:color="auto"/>
                <w:left w:val="none" w:sz="0" w:space="0" w:color="auto"/>
                <w:bottom w:val="none" w:sz="0" w:space="0" w:color="auto"/>
                <w:right w:val="none" w:sz="0" w:space="0" w:color="auto"/>
              </w:divBdr>
            </w:div>
            <w:div w:id="860315371">
              <w:marLeft w:val="0"/>
              <w:marRight w:val="0"/>
              <w:marTop w:val="0"/>
              <w:marBottom w:val="0"/>
              <w:divBdr>
                <w:top w:val="none" w:sz="0" w:space="0" w:color="auto"/>
                <w:left w:val="none" w:sz="0" w:space="0" w:color="auto"/>
                <w:bottom w:val="none" w:sz="0" w:space="0" w:color="auto"/>
                <w:right w:val="none" w:sz="0" w:space="0" w:color="auto"/>
              </w:divBdr>
            </w:div>
            <w:div w:id="904223444">
              <w:marLeft w:val="0"/>
              <w:marRight w:val="0"/>
              <w:marTop w:val="0"/>
              <w:marBottom w:val="0"/>
              <w:divBdr>
                <w:top w:val="none" w:sz="0" w:space="0" w:color="auto"/>
                <w:left w:val="none" w:sz="0" w:space="0" w:color="auto"/>
                <w:bottom w:val="none" w:sz="0" w:space="0" w:color="auto"/>
                <w:right w:val="none" w:sz="0" w:space="0" w:color="auto"/>
              </w:divBdr>
            </w:div>
            <w:div w:id="1145121408">
              <w:marLeft w:val="0"/>
              <w:marRight w:val="0"/>
              <w:marTop w:val="0"/>
              <w:marBottom w:val="0"/>
              <w:divBdr>
                <w:top w:val="none" w:sz="0" w:space="0" w:color="auto"/>
                <w:left w:val="none" w:sz="0" w:space="0" w:color="auto"/>
                <w:bottom w:val="none" w:sz="0" w:space="0" w:color="auto"/>
                <w:right w:val="none" w:sz="0" w:space="0" w:color="auto"/>
              </w:divBdr>
            </w:div>
            <w:div w:id="1250314670">
              <w:marLeft w:val="0"/>
              <w:marRight w:val="0"/>
              <w:marTop w:val="0"/>
              <w:marBottom w:val="0"/>
              <w:divBdr>
                <w:top w:val="none" w:sz="0" w:space="0" w:color="auto"/>
                <w:left w:val="none" w:sz="0" w:space="0" w:color="auto"/>
                <w:bottom w:val="none" w:sz="0" w:space="0" w:color="auto"/>
                <w:right w:val="none" w:sz="0" w:space="0" w:color="auto"/>
              </w:divBdr>
            </w:div>
            <w:div w:id="1492603916">
              <w:marLeft w:val="0"/>
              <w:marRight w:val="0"/>
              <w:marTop w:val="0"/>
              <w:marBottom w:val="0"/>
              <w:divBdr>
                <w:top w:val="none" w:sz="0" w:space="0" w:color="auto"/>
                <w:left w:val="none" w:sz="0" w:space="0" w:color="auto"/>
                <w:bottom w:val="none" w:sz="0" w:space="0" w:color="auto"/>
                <w:right w:val="none" w:sz="0" w:space="0" w:color="auto"/>
              </w:divBdr>
            </w:div>
            <w:div w:id="1754665269">
              <w:marLeft w:val="0"/>
              <w:marRight w:val="0"/>
              <w:marTop w:val="0"/>
              <w:marBottom w:val="0"/>
              <w:divBdr>
                <w:top w:val="none" w:sz="0" w:space="0" w:color="auto"/>
                <w:left w:val="none" w:sz="0" w:space="0" w:color="auto"/>
                <w:bottom w:val="none" w:sz="0" w:space="0" w:color="auto"/>
                <w:right w:val="none" w:sz="0" w:space="0" w:color="auto"/>
              </w:divBdr>
            </w:div>
            <w:div w:id="1834878025">
              <w:marLeft w:val="0"/>
              <w:marRight w:val="0"/>
              <w:marTop w:val="0"/>
              <w:marBottom w:val="0"/>
              <w:divBdr>
                <w:top w:val="none" w:sz="0" w:space="0" w:color="auto"/>
                <w:left w:val="none" w:sz="0" w:space="0" w:color="auto"/>
                <w:bottom w:val="none" w:sz="0" w:space="0" w:color="auto"/>
                <w:right w:val="none" w:sz="0" w:space="0" w:color="auto"/>
              </w:divBdr>
            </w:div>
            <w:div w:id="2029023786">
              <w:marLeft w:val="0"/>
              <w:marRight w:val="0"/>
              <w:marTop w:val="0"/>
              <w:marBottom w:val="0"/>
              <w:divBdr>
                <w:top w:val="none" w:sz="0" w:space="0" w:color="auto"/>
                <w:left w:val="none" w:sz="0" w:space="0" w:color="auto"/>
                <w:bottom w:val="none" w:sz="0" w:space="0" w:color="auto"/>
                <w:right w:val="none" w:sz="0" w:space="0" w:color="auto"/>
              </w:divBdr>
            </w:div>
            <w:div w:id="2037998996">
              <w:marLeft w:val="0"/>
              <w:marRight w:val="0"/>
              <w:marTop w:val="0"/>
              <w:marBottom w:val="0"/>
              <w:divBdr>
                <w:top w:val="none" w:sz="0" w:space="0" w:color="auto"/>
                <w:left w:val="none" w:sz="0" w:space="0" w:color="auto"/>
                <w:bottom w:val="none" w:sz="0" w:space="0" w:color="auto"/>
                <w:right w:val="none" w:sz="0" w:space="0" w:color="auto"/>
              </w:divBdr>
            </w:div>
            <w:div w:id="2091464984">
              <w:marLeft w:val="0"/>
              <w:marRight w:val="0"/>
              <w:marTop w:val="0"/>
              <w:marBottom w:val="0"/>
              <w:divBdr>
                <w:top w:val="none" w:sz="0" w:space="0" w:color="auto"/>
                <w:left w:val="none" w:sz="0" w:space="0" w:color="auto"/>
                <w:bottom w:val="none" w:sz="0" w:space="0" w:color="auto"/>
                <w:right w:val="none" w:sz="0" w:space="0" w:color="auto"/>
              </w:divBdr>
            </w:div>
            <w:div w:id="210515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14605">
      <w:bodyDiv w:val="1"/>
      <w:marLeft w:val="0"/>
      <w:marRight w:val="0"/>
      <w:marTop w:val="0"/>
      <w:marBottom w:val="0"/>
      <w:divBdr>
        <w:top w:val="none" w:sz="0" w:space="0" w:color="auto"/>
        <w:left w:val="none" w:sz="0" w:space="0" w:color="auto"/>
        <w:bottom w:val="none" w:sz="0" w:space="0" w:color="auto"/>
        <w:right w:val="none" w:sz="0" w:space="0" w:color="auto"/>
      </w:divBdr>
    </w:div>
    <w:div w:id="914513333">
      <w:bodyDiv w:val="1"/>
      <w:marLeft w:val="0"/>
      <w:marRight w:val="0"/>
      <w:marTop w:val="0"/>
      <w:marBottom w:val="0"/>
      <w:divBdr>
        <w:top w:val="none" w:sz="0" w:space="0" w:color="auto"/>
        <w:left w:val="none" w:sz="0" w:space="0" w:color="auto"/>
        <w:bottom w:val="none" w:sz="0" w:space="0" w:color="auto"/>
        <w:right w:val="none" w:sz="0" w:space="0" w:color="auto"/>
      </w:divBdr>
      <w:divsChild>
        <w:div w:id="90853640">
          <w:marLeft w:val="0"/>
          <w:marRight w:val="0"/>
          <w:marTop w:val="0"/>
          <w:marBottom w:val="0"/>
          <w:divBdr>
            <w:top w:val="none" w:sz="0" w:space="0" w:color="auto"/>
            <w:left w:val="none" w:sz="0" w:space="0" w:color="auto"/>
            <w:bottom w:val="none" w:sz="0" w:space="0" w:color="auto"/>
            <w:right w:val="none" w:sz="0" w:space="0" w:color="auto"/>
          </w:divBdr>
        </w:div>
        <w:div w:id="92365688">
          <w:marLeft w:val="0"/>
          <w:marRight w:val="0"/>
          <w:marTop w:val="0"/>
          <w:marBottom w:val="0"/>
          <w:divBdr>
            <w:top w:val="none" w:sz="0" w:space="0" w:color="auto"/>
            <w:left w:val="none" w:sz="0" w:space="0" w:color="auto"/>
            <w:bottom w:val="none" w:sz="0" w:space="0" w:color="auto"/>
            <w:right w:val="none" w:sz="0" w:space="0" w:color="auto"/>
          </w:divBdr>
        </w:div>
        <w:div w:id="155390692">
          <w:marLeft w:val="0"/>
          <w:marRight w:val="0"/>
          <w:marTop w:val="0"/>
          <w:marBottom w:val="0"/>
          <w:divBdr>
            <w:top w:val="none" w:sz="0" w:space="0" w:color="auto"/>
            <w:left w:val="none" w:sz="0" w:space="0" w:color="auto"/>
            <w:bottom w:val="none" w:sz="0" w:space="0" w:color="auto"/>
            <w:right w:val="none" w:sz="0" w:space="0" w:color="auto"/>
          </w:divBdr>
        </w:div>
        <w:div w:id="190578734">
          <w:marLeft w:val="0"/>
          <w:marRight w:val="0"/>
          <w:marTop w:val="0"/>
          <w:marBottom w:val="0"/>
          <w:divBdr>
            <w:top w:val="none" w:sz="0" w:space="0" w:color="auto"/>
            <w:left w:val="none" w:sz="0" w:space="0" w:color="auto"/>
            <w:bottom w:val="none" w:sz="0" w:space="0" w:color="auto"/>
            <w:right w:val="none" w:sz="0" w:space="0" w:color="auto"/>
          </w:divBdr>
        </w:div>
        <w:div w:id="201595381">
          <w:marLeft w:val="0"/>
          <w:marRight w:val="0"/>
          <w:marTop w:val="0"/>
          <w:marBottom w:val="0"/>
          <w:divBdr>
            <w:top w:val="none" w:sz="0" w:space="0" w:color="auto"/>
            <w:left w:val="none" w:sz="0" w:space="0" w:color="auto"/>
            <w:bottom w:val="none" w:sz="0" w:space="0" w:color="auto"/>
            <w:right w:val="none" w:sz="0" w:space="0" w:color="auto"/>
          </w:divBdr>
        </w:div>
        <w:div w:id="302470249">
          <w:marLeft w:val="0"/>
          <w:marRight w:val="0"/>
          <w:marTop w:val="0"/>
          <w:marBottom w:val="0"/>
          <w:divBdr>
            <w:top w:val="none" w:sz="0" w:space="0" w:color="auto"/>
            <w:left w:val="none" w:sz="0" w:space="0" w:color="auto"/>
            <w:bottom w:val="none" w:sz="0" w:space="0" w:color="auto"/>
            <w:right w:val="none" w:sz="0" w:space="0" w:color="auto"/>
          </w:divBdr>
        </w:div>
        <w:div w:id="306858381">
          <w:marLeft w:val="0"/>
          <w:marRight w:val="0"/>
          <w:marTop w:val="0"/>
          <w:marBottom w:val="0"/>
          <w:divBdr>
            <w:top w:val="none" w:sz="0" w:space="0" w:color="auto"/>
            <w:left w:val="none" w:sz="0" w:space="0" w:color="auto"/>
            <w:bottom w:val="none" w:sz="0" w:space="0" w:color="auto"/>
            <w:right w:val="none" w:sz="0" w:space="0" w:color="auto"/>
          </w:divBdr>
        </w:div>
        <w:div w:id="329911143">
          <w:marLeft w:val="0"/>
          <w:marRight w:val="0"/>
          <w:marTop w:val="0"/>
          <w:marBottom w:val="0"/>
          <w:divBdr>
            <w:top w:val="none" w:sz="0" w:space="0" w:color="auto"/>
            <w:left w:val="none" w:sz="0" w:space="0" w:color="auto"/>
            <w:bottom w:val="none" w:sz="0" w:space="0" w:color="auto"/>
            <w:right w:val="none" w:sz="0" w:space="0" w:color="auto"/>
          </w:divBdr>
        </w:div>
        <w:div w:id="368190181">
          <w:marLeft w:val="0"/>
          <w:marRight w:val="0"/>
          <w:marTop w:val="0"/>
          <w:marBottom w:val="0"/>
          <w:divBdr>
            <w:top w:val="none" w:sz="0" w:space="0" w:color="auto"/>
            <w:left w:val="none" w:sz="0" w:space="0" w:color="auto"/>
            <w:bottom w:val="none" w:sz="0" w:space="0" w:color="auto"/>
            <w:right w:val="none" w:sz="0" w:space="0" w:color="auto"/>
          </w:divBdr>
        </w:div>
        <w:div w:id="404034536">
          <w:marLeft w:val="0"/>
          <w:marRight w:val="0"/>
          <w:marTop w:val="0"/>
          <w:marBottom w:val="0"/>
          <w:divBdr>
            <w:top w:val="none" w:sz="0" w:space="0" w:color="auto"/>
            <w:left w:val="none" w:sz="0" w:space="0" w:color="auto"/>
            <w:bottom w:val="none" w:sz="0" w:space="0" w:color="auto"/>
            <w:right w:val="none" w:sz="0" w:space="0" w:color="auto"/>
          </w:divBdr>
        </w:div>
        <w:div w:id="426005239">
          <w:marLeft w:val="0"/>
          <w:marRight w:val="0"/>
          <w:marTop w:val="0"/>
          <w:marBottom w:val="0"/>
          <w:divBdr>
            <w:top w:val="none" w:sz="0" w:space="0" w:color="auto"/>
            <w:left w:val="none" w:sz="0" w:space="0" w:color="auto"/>
            <w:bottom w:val="none" w:sz="0" w:space="0" w:color="auto"/>
            <w:right w:val="none" w:sz="0" w:space="0" w:color="auto"/>
          </w:divBdr>
        </w:div>
        <w:div w:id="469828064">
          <w:marLeft w:val="0"/>
          <w:marRight w:val="0"/>
          <w:marTop w:val="0"/>
          <w:marBottom w:val="0"/>
          <w:divBdr>
            <w:top w:val="none" w:sz="0" w:space="0" w:color="auto"/>
            <w:left w:val="none" w:sz="0" w:space="0" w:color="auto"/>
            <w:bottom w:val="none" w:sz="0" w:space="0" w:color="auto"/>
            <w:right w:val="none" w:sz="0" w:space="0" w:color="auto"/>
          </w:divBdr>
        </w:div>
        <w:div w:id="470557686">
          <w:marLeft w:val="0"/>
          <w:marRight w:val="0"/>
          <w:marTop w:val="0"/>
          <w:marBottom w:val="0"/>
          <w:divBdr>
            <w:top w:val="none" w:sz="0" w:space="0" w:color="auto"/>
            <w:left w:val="none" w:sz="0" w:space="0" w:color="auto"/>
            <w:bottom w:val="none" w:sz="0" w:space="0" w:color="auto"/>
            <w:right w:val="none" w:sz="0" w:space="0" w:color="auto"/>
          </w:divBdr>
        </w:div>
        <w:div w:id="514272114">
          <w:marLeft w:val="0"/>
          <w:marRight w:val="0"/>
          <w:marTop w:val="0"/>
          <w:marBottom w:val="0"/>
          <w:divBdr>
            <w:top w:val="none" w:sz="0" w:space="0" w:color="auto"/>
            <w:left w:val="none" w:sz="0" w:space="0" w:color="auto"/>
            <w:bottom w:val="none" w:sz="0" w:space="0" w:color="auto"/>
            <w:right w:val="none" w:sz="0" w:space="0" w:color="auto"/>
          </w:divBdr>
        </w:div>
        <w:div w:id="542253152">
          <w:marLeft w:val="0"/>
          <w:marRight w:val="0"/>
          <w:marTop w:val="0"/>
          <w:marBottom w:val="0"/>
          <w:divBdr>
            <w:top w:val="none" w:sz="0" w:space="0" w:color="auto"/>
            <w:left w:val="none" w:sz="0" w:space="0" w:color="auto"/>
            <w:bottom w:val="none" w:sz="0" w:space="0" w:color="auto"/>
            <w:right w:val="none" w:sz="0" w:space="0" w:color="auto"/>
          </w:divBdr>
        </w:div>
        <w:div w:id="550533827">
          <w:marLeft w:val="0"/>
          <w:marRight w:val="0"/>
          <w:marTop w:val="0"/>
          <w:marBottom w:val="0"/>
          <w:divBdr>
            <w:top w:val="none" w:sz="0" w:space="0" w:color="auto"/>
            <w:left w:val="none" w:sz="0" w:space="0" w:color="auto"/>
            <w:bottom w:val="none" w:sz="0" w:space="0" w:color="auto"/>
            <w:right w:val="none" w:sz="0" w:space="0" w:color="auto"/>
          </w:divBdr>
        </w:div>
        <w:div w:id="623389806">
          <w:marLeft w:val="0"/>
          <w:marRight w:val="0"/>
          <w:marTop w:val="0"/>
          <w:marBottom w:val="0"/>
          <w:divBdr>
            <w:top w:val="none" w:sz="0" w:space="0" w:color="auto"/>
            <w:left w:val="none" w:sz="0" w:space="0" w:color="auto"/>
            <w:bottom w:val="none" w:sz="0" w:space="0" w:color="auto"/>
            <w:right w:val="none" w:sz="0" w:space="0" w:color="auto"/>
          </w:divBdr>
        </w:div>
        <w:div w:id="763767282">
          <w:marLeft w:val="0"/>
          <w:marRight w:val="0"/>
          <w:marTop w:val="0"/>
          <w:marBottom w:val="0"/>
          <w:divBdr>
            <w:top w:val="none" w:sz="0" w:space="0" w:color="auto"/>
            <w:left w:val="none" w:sz="0" w:space="0" w:color="auto"/>
            <w:bottom w:val="none" w:sz="0" w:space="0" w:color="auto"/>
            <w:right w:val="none" w:sz="0" w:space="0" w:color="auto"/>
          </w:divBdr>
        </w:div>
        <w:div w:id="819273037">
          <w:marLeft w:val="0"/>
          <w:marRight w:val="0"/>
          <w:marTop w:val="0"/>
          <w:marBottom w:val="0"/>
          <w:divBdr>
            <w:top w:val="none" w:sz="0" w:space="0" w:color="auto"/>
            <w:left w:val="none" w:sz="0" w:space="0" w:color="auto"/>
            <w:bottom w:val="none" w:sz="0" w:space="0" w:color="auto"/>
            <w:right w:val="none" w:sz="0" w:space="0" w:color="auto"/>
          </w:divBdr>
        </w:div>
        <w:div w:id="823349542">
          <w:marLeft w:val="0"/>
          <w:marRight w:val="0"/>
          <w:marTop w:val="0"/>
          <w:marBottom w:val="0"/>
          <w:divBdr>
            <w:top w:val="none" w:sz="0" w:space="0" w:color="auto"/>
            <w:left w:val="none" w:sz="0" w:space="0" w:color="auto"/>
            <w:bottom w:val="none" w:sz="0" w:space="0" w:color="auto"/>
            <w:right w:val="none" w:sz="0" w:space="0" w:color="auto"/>
          </w:divBdr>
        </w:div>
        <w:div w:id="827136883">
          <w:marLeft w:val="0"/>
          <w:marRight w:val="0"/>
          <w:marTop w:val="0"/>
          <w:marBottom w:val="0"/>
          <w:divBdr>
            <w:top w:val="none" w:sz="0" w:space="0" w:color="auto"/>
            <w:left w:val="none" w:sz="0" w:space="0" w:color="auto"/>
            <w:bottom w:val="none" w:sz="0" w:space="0" w:color="auto"/>
            <w:right w:val="none" w:sz="0" w:space="0" w:color="auto"/>
          </w:divBdr>
        </w:div>
        <w:div w:id="838160238">
          <w:marLeft w:val="0"/>
          <w:marRight w:val="0"/>
          <w:marTop w:val="0"/>
          <w:marBottom w:val="0"/>
          <w:divBdr>
            <w:top w:val="none" w:sz="0" w:space="0" w:color="auto"/>
            <w:left w:val="none" w:sz="0" w:space="0" w:color="auto"/>
            <w:bottom w:val="none" w:sz="0" w:space="0" w:color="auto"/>
            <w:right w:val="none" w:sz="0" w:space="0" w:color="auto"/>
          </w:divBdr>
        </w:div>
        <w:div w:id="891232475">
          <w:marLeft w:val="0"/>
          <w:marRight w:val="0"/>
          <w:marTop w:val="0"/>
          <w:marBottom w:val="0"/>
          <w:divBdr>
            <w:top w:val="none" w:sz="0" w:space="0" w:color="auto"/>
            <w:left w:val="none" w:sz="0" w:space="0" w:color="auto"/>
            <w:bottom w:val="none" w:sz="0" w:space="0" w:color="auto"/>
            <w:right w:val="none" w:sz="0" w:space="0" w:color="auto"/>
          </w:divBdr>
        </w:div>
        <w:div w:id="939407683">
          <w:marLeft w:val="0"/>
          <w:marRight w:val="0"/>
          <w:marTop w:val="0"/>
          <w:marBottom w:val="0"/>
          <w:divBdr>
            <w:top w:val="none" w:sz="0" w:space="0" w:color="auto"/>
            <w:left w:val="none" w:sz="0" w:space="0" w:color="auto"/>
            <w:bottom w:val="none" w:sz="0" w:space="0" w:color="auto"/>
            <w:right w:val="none" w:sz="0" w:space="0" w:color="auto"/>
          </w:divBdr>
        </w:div>
        <w:div w:id="966547095">
          <w:marLeft w:val="0"/>
          <w:marRight w:val="0"/>
          <w:marTop w:val="0"/>
          <w:marBottom w:val="0"/>
          <w:divBdr>
            <w:top w:val="none" w:sz="0" w:space="0" w:color="auto"/>
            <w:left w:val="none" w:sz="0" w:space="0" w:color="auto"/>
            <w:bottom w:val="none" w:sz="0" w:space="0" w:color="auto"/>
            <w:right w:val="none" w:sz="0" w:space="0" w:color="auto"/>
          </w:divBdr>
        </w:div>
        <w:div w:id="977297575">
          <w:marLeft w:val="0"/>
          <w:marRight w:val="0"/>
          <w:marTop w:val="0"/>
          <w:marBottom w:val="0"/>
          <w:divBdr>
            <w:top w:val="none" w:sz="0" w:space="0" w:color="auto"/>
            <w:left w:val="none" w:sz="0" w:space="0" w:color="auto"/>
            <w:bottom w:val="none" w:sz="0" w:space="0" w:color="auto"/>
            <w:right w:val="none" w:sz="0" w:space="0" w:color="auto"/>
          </w:divBdr>
        </w:div>
        <w:div w:id="1078863628">
          <w:marLeft w:val="0"/>
          <w:marRight w:val="0"/>
          <w:marTop w:val="0"/>
          <w:marBottom w:val="0"/>
          <w:divBdr>
            <w:top w:val="none" w:sz="0" w:space="0" w:color="auto"/>
            <w:left w:val="none" w:sz="0" w:space="0" w:color="auto"/>
            <w:bottom w:val="none" w:sz="0" w:space="0" w:color="auto"/>
            <w:right w:val="none" w:sz="0" w:space="0" w:color="auto"/>
          </w:divBdr>
        </w:div>
        <w:div w:id="1136945887">
          <w:marLeft w:val="0"/>
          <w:marRight w:val="0"/>
          <w:marTop w:val="0"/>
          <w:marBottom w:val="0"/>
          <w:divBdr>
            <w:top w:val="none" w:sz="0" w:space="0" w:color="auto"/>
            <w:left w:val="none" w:sz="0" w:space="0" w:color="auto"/>
            <w:bottom w:val="none" w:sz="0" w:space="0" w:color="auto"/>
            <w:right w:val="none" w:sz="0" w:space="0" w:color="auto"/>
          </w:divBdr>
        </w:div>
        <w:div w:id="1165121564">
          <w:marLeft w:val="0"/>
          <w:marRight w:val="0"/>
          <w:marTop w:val="0"/>
          <w:marBottom w:val="0"/>
          <w:divBdr>
            <w:top w:val="none" w:sz="0" w:space="0" w:color="auto"/>
            <w:left w:val="none" w:sz="0" w:space="0" w:color="auto"/>
            <w:bottom w:val="none" w:sz="0" w:space="0" w:color="auto"/>
            <w:right w:val="none" w:sz="0" w:space="0" w:color="auto"/>
          </w:divBdr>
        </w:div>
        <w:div w:id="1356468586">
          <w:marLeft w:val="0"/>
          <w:marRight w:val="0"/>
          <w:marTop w:val="0"/>
          <w:marBottom w:val="0"/>
          <w:divBdr>
            <w:top w:val="none" w:sz="0" w:space="0" w:color="auto"/>
            <w:left w:val="none" w:sz="0" w:space="0" w:color="auto"/>
            <w:bottom w:val="none" w:sz="0" w:space="0" w:color="auto"/>
            <w:right w:val="none" w:sz="0" w:space="0" w:color="auto"/>
          </w:divBdr>
        </w:div>
        <w:div w:id="1392271870">
          <w:marLeft w:val="0"/>
          <w:marRight w:val="0"/>
          <w:marTop w:val="0"/>
          <w:marBottom w:val="0"/>
          <w:divBdr>
            <w:top w:val="none" w:sz="0" w:space="0" w:color="auto"/>
            <w:left w:val="none" w:sz="0" w:space="0" w:color="auto"/>
            <w:bottom w:val="none" w:sz="0" w:space="0" w:color="auto"/>
            <w:right w:val="none" w:sz="0" w:space="0" w:color="auto"/>
          </w:divBdr>
        </w:div>
        <w:div w:id="1421364909">
          <w:marLeft w:val="0"/>
          <w:marRight w:val="0"/>
          <w:marTop w:val="0"/>
          <w:marBottom w:val="0"/>
          <w:divBdr>
            <w:top w:val="none" w:sz="0" w:space="0" w:color="auto"/>
            <w:left w:val="none" w:sz="0" w:space="0" w:color="auto"/>
            <w:bottom w:val="none" w:sz="0" w:space="0" w:color="auto"/>
            <w:right w:val="none" w:sz="0" w:space="0" w:color="auto"/>
          </w:divBdr>
        </w:div>
        <w:div w:id="1576427350">
          <w:marLeft w:val="0"/>
          <w:marRight w:val="0"/>
          <w:marTop w:val="0"/>
          <w:marBottom w:val="0"/>
          <w:divBdr>
            <w:top w:val="none" w:sz="0" w:space="0" w:color="auto"/>
            <w:left w:val="none" w:sz="0" w:space="0" w:color="auto"/>
            <w:bottom w:val="none" w:sz="0" w:space="0" w:color="auto"/>
            <w:right w:val="none" w:sz="0" w:space="0" w:color="auto"/>
          </w:divBdr>
        </w:div>
        <w:div w:id="1609700924">
          <w:marLeft w:val="0"/>
          <w:marRight w:val="0"/>
          <w:marTop w:val="0"/>
          <w:marBottom w:val="0"/>
          <w:divBdr>
            <w:top w:val="none" w:sz="0" w:space="0" w:color="auto"/>
            <w:left w:val="none" w:sz="0" w:space="0" w:color="auto"/>
            <w:bottom w:val="none" w:sz="0" w:space="0" w:color="auto"/>
            <w:right w:val="none" w:sz="0" w:space="0" w:color="auto"/>
          </w:divBdr>
        </w:div>
        <w:div w:id="1667510329">
          <w:marLeft w:val="0"/>
          <w:marRight w:val="0"/>
          <w:marTop w:val="0"/>
          <w:marBottom w:val="0"/>
          <w:divBdr>
            <w:top w:val="none" w:sz="0" w:space="0" w:color="auto"/>
            <w:left w:val="none" w:sz="0" w:space="0" w:color="auto"/>
            <w:bottom w:val="none" w:sz="0" w:space="0" w:color="auto"/>
            <w:right w:val="none" w:sz="0" w:space="0" w:color="auto"/>
          </w:divBdr>
        </w:div>
        <w:div w:id="1692367063">
          <w:marLeft w:val="0"/>
          <w:marRight w:val="0"/>
          <w:marTop w:val="0"/>
          <w:marBottom w:val="0"/>
          <w:divBdr>
            <w:top w:val="none" w:sz="0" w:space="0" w:color="auto"/>
            <w:left w:val="none" w:sz="0" w:space="0" w:color="auto"/>
            <w:bottom w:val="none" w:sz="0" w:space="0" w:color="auto"/>
            <w:right w:val="none" w:sz="0" w:space="0" w:color="auto"/>
          </w:divBdr>
        </w:div>
        <w:div w:id="1743403450">
          <w:marLeft w:val="0"/>
          <w:marRight w:val="0"/>
          <w:marTop w:val="0"/>
          <w:marBottom w:val="0"/>
          <w:divBdr>
            <w:top w:val="none" w:sz="0" w:space="0" w:color="auto"/>
            <w:left w:val="none" w:sz="0" w:space="0" w:color="auto"/>
            <w:bottom w:val="none" w:sz="0" w:space="0" w:color="auto"/>
            <w:right w:val="none" w:sz="0" w:space="0" w:color="auto"/>
          </w:divBdr>
        </w:div>
        <w:div w:id="1908346042">
          <w:marLeft w:val="0"/>
          <w:marRight w:val="0"/>
          <w:marTop w:val="0"/>
          <w:marBottom w:val="0"/>
          <w:divBdr>
            <w:top w:val="none" w:sz="0" w:space="0" w:color="auto"/>
            <w:left w:val="none" w:sz="0" w:space="0" w:color="auto"/>
            <w:bottom w:val="none" w:sz="0" w:space="0" w:color="auto"/>
            <w:right w:val="none" w:sz="0" w:space="0" w:color="auto"/>
          </w:divBdr>
        </w:div>
        <w:div w:id="1910118701">
          <w:marLeft w:val="0"/>
          <w:marRight w:val="0"/>
          <w:marTop w:val="0"/>
          <w:marBottom w:val="0"/>
          <w:divBdr>
            <w:top w:val="none" w:sz="0" w:space="0" w:color="auto"/>
            <w:left w:val="none" w:sz="0" w:space="0" w:color="auto"/>
            <w:bottom w:val="none" w:sz="0" w:space="0" w:color="auto"/>
            <w:right w:val="none" w:sz="0" w:space="0" w:color="auto"/>
          </w:divBdr>
        </w:div>
        <w:div w:id="1930386116">
          <w:marLeft w:val="0"/>
          <w:marRight w:val="0"/>
          <w:marTop w:val="0"/>
          <w:marBottom w:val="0"/>
          <w:divBdr>
            <w:top w:val="none" w:sz="0" w:space="0" w:color="auto"/>
            <w:left w:val="none" w:sz="0" w:space="0" w:color="auto"/>
            <w:bottom w:val="none" w:sz="0" w:space="0" w:color="auto"/>
            <w:right w:val="none" w:sz="0" w:space="0" w:color="auto"/>
          </w:divBdr>
        </w:div>
        <w:div w:id="2044675241">
          <w:marLeft w:val="0"/>
          <w:marRight w:val="0"/>
          <w:marTop w:val="0"/>
          <w:marBottom w:val="0"/>
          <w:divBdr>
            <w:top w:val="none" w:sz="0" w:space="0" w:color="auto"/>
            <w:left w:val="none" w:sz="0" w:space="0" w:color="auto"/>
            <w:bottom w:val="none" w:sz="0" w:space="0" w:color="auto"/>
            <w:right w:val="none" w:sz="0" w:space="0" w:color="auto"/>
          </w:divBdr>
        </w:div>
        <w:div w:id="2067406866">
          <w:marLeft w:val="0"/>
          <w:marRight w:val="0"/>
          <w:marTop w:val="0"/>
          <w:marBottom w:val="0"/>
          <w:divBdr>
            <w:top w:val="none" w:sz="0" w:space="0" w:color="auto"/>
            <w:left w:val="none" w:sz="0" w:space="0" w:color="auto"/>
            <w:bottom w:val="none" w:sz="0" w:space="0" w:color="auto"/>
            <w:right w:val="none" w:sz="0" w:space="0" w:color="auto"/>
          </w:divBdr>
        </w:div>
        <w:div w:id="2089109250">
          <w:marLeft w:val="0"/>
          <w:marRight w:val="0"/>
          <w:marTop w:val="0"/>
          <w:marBottom w:val="0"/>
          <w:divBdr>
            <w:top w:val="none" w:sz="0" w:space="0" w:color="auto"/>
            <w:left w:val="none" w:sz="0" w:space="0" w:color="auto"/>
            <w:bottom w:val="none" w:sz="0" w:space="0" w:color="auto"/>
            <w:right w:val="none" w:sz="0" w:space="0" w:color="auto"/>
          </w:divBdr>
        </w:div>
        <w:div w:id="2106031240">
          <w:marLeft w:val="0"/>
          <w:marRight w:val="0"/>
          <w:marTop w:val="0"/>
          <w:marBottom w:val="0"/>
          <w:divBdr>
            <w:top w:val="none" w:sz="0" w:space="0" w:color="auto"/>
            <w:left w:val="none" w:sz="0" w:space="0" w:color="auto"/>
            <w:bottom w:val="none" w:sz="0" w:space="0" w:color="auto"/>
            <w:right w:val="none" w:sz="0" w:space="0" w:color="auto"/>
          </w:divBdr>
        </w:div>
      </w:divsChild>
    </w:div>
    <w:div w:id="931353362">
      <w:bodyDiv w:val="1"/>
      <w:marLeft w:val="0"/>
      <w:marRight w:val="0"/>
      <w:marTop w:val="0"/>
      <w:marBottom w:val="0"/>
      <w:divBdr>
        <w:top w:val="none" w:sz="0" w:space="0" w:color="auto"/>
        <w:left w:val="none" w:sz="0" w:space="0" w:color="auto"/>
        <w:bottom w:val="none" w:sz="0" w:space="0" w:color="auto"/>
        <w:right w:val="none" w:sz="0" w:space="0" w:color="auto"/>
      </w:divBdr>
    </w:div>
    <w:div w:id="932736925">
      <w:bodyDiv w:val="1"/>
      <w:marLeft w:val="0"/>
      <w:marRight w:val="0"/>
      <w:marTop w:val="0"/>
      <w:marBottom w:val="0"/>
      <w:divBdr>
        <w:top w:val="none" w:sz="0" w:space="0" w:color="auto"/>
        <w:left w:val="none" w:sz="0" w:space="0" w:color="auto"/>
        <w:bottom w:val="none" w:sz="0" w:space="0" w:color="auto"/>
        <w:right w:val="none" w:sz="0" w:space="0" w:color="auto"/>
      </w:divBdr>
    </w:div>
    <w:div w:id="949700249">
      <w:bodyDiv w:val="1"/>
      <w:marLeft w:val="0"/>
      <w:marRight w:val="0"/>
      <w:marTop w:val="0"/>
      <w:marBottom w:val="0"/>
      <w:divBdr>
        <w:top w:val="none" w:sz="0" w:space="0" w:color="auto"/>
        <w:left w:val="none" w:sz="0" w:space="0" w:color="auto"/>
        <w:bottom w:val="none" w:sz="0" w:space="0" w:color="auto"/>
        <w:right w:val="none" w:sz="0" w:space="0" w:color="auto"/>
      </w:divBdr>
    </w:div>
    <w:div w:id="950016757">
      <w:bodyDiv w:val="1"/>
      <w:marLeft w:val="0"/>
      <w:marRight w:val="0"/>
      <w:marTop w:val="0"/>
      <w:marBottom w:val="0"/>
      <w:divBdr>
        <w:top w:val="none" w:sz="0" w:space="0" w:color="auto"/>
        <w:left w:val="none" w:sz="0" w:space="0" w:color="auto"/>
        <w:bottom w:val="none" w:sz="0" w:space="0" w:color="auto"/>
        <w:right w:val="none" w:sz="0" w:space="0" w:color="auto"/>
      </w:divBdr>
      <w:divsChild>
        <w:div w:id="43144541">
          <w:marLeft w:val="0"/>
          <w:marRight w:val="0"/>
          <w:marTop w:val="0"/>
          <w:marBottom w:val="0"/>
          <w:divBdr>
            <w:top w:val="none" w:sz="0" w:space="0" w:color="auto"/>
            <w:left w:val="none" w:sz="0" w:space="0" w:color="auto"/>
            <w:bottom w:val="none" w:sz="0" w:space="0" w:color="auto"/>
            <w:right w:val="none" w:sz="0" w:space="0" w:color="auto"/>
          </w:divBdr>
        </w:div>
        <w:div w:id="112217931">
          <w:marLeft w:val="0"/>
          <w:marRight w:val="0"/>
          <w:marTop w:val="0"/>
          <w:marBottom w:val="0"/>
          <w:divBdr>
            <w:top w:val="none" w:sz="0" w:space="0" w:color="auto"/>
            <w:left w:val="none" w:sz="0" w:space="0" w:color="auto"/>
            <w:bottom w:val="none" w:sz="0" w:space="0" w:color="auto"/>
            <w:right w:val="none" w:sz="0" w:space="0" w:color="auto"/>
          </w:divBdr>
        </w:div>
        <w:div w:id="127869528">
          <w:marLeft w:val="0"/>
          <w:marRight w:val="0"/>
          <w:marTop w:val="0"/>
          <w:marBottom w:val="0"/>
          <w:divBdr>
            <w:top w:val="none" w:sz="0" w:space="0" w:color="auto"/>
            <w:left w:val="none" w:sz="0" w:space="0" w:color="auto"/>
            <w:bottom w:val="none" w:sz="0" w:space="0" w:color="auto"/>
            <w:right w:val="none" w:sz="0" w:space="0" w:color="auto"/>
          </w:divBdr>
        </w:div>
        <w:div w:id="136382601">
          <w:marLeft w:val="0"/>
          <w:marRight w:val="0"/>
          <w:marTop w:val="0"/>
          <w:marBottom w:val="0"/>
          <w:divBdr>
            <w:top w:val="none" w:sz="0" w:space="0" w:color="auto"/>
            <w:left w:val="none" w:sz="0" w:space="0" w:color="auto"/>
            <w:bottom w:val="none" w:sz="0" w:space="0" w:color="auto"/>
            <w:right w:val="none" w:sz="0" w:space="0" w:color="auto"/>
          </w:divBdr>
        </w:div>
        <w:div w:id="161505876">
          <w:marLeft w:val="0"/>
          <w:marRight w:val="0"/>
          <w:marTop w:val="0"/>
          <w:marBottom w:val="0"/>
          <w:divBdr>
            <w:top w:val="none" w:sz="0" w:space="0" w:color="auto"/>
            <w:left w:val="none" w:sz="0" w:space="0" w:color="auto"/>
            <w:bottom w:val="none" w:sz="0" w:space="0" w:color="auto"/>
            <w:right w:val="none" w:sz="0" w:space="0" w:color="auto"/>
          </w:divBdr>
        </w:div>
        <w:div w:id="215825963">
          <w:marLeft w:val="0"/>
          <w:marRight w:val="0"/>
          <w:marTop w:val="0"/>
          <w:marBottom w:val="0"/>
          <w:divBdr>
            <w:top w:val="none" w:sz="0" w:space="0" w:color="auto"/>
            <w:left w:val="none" w:sz="0" w:space="0" w:color="auto"/>
            <w:bottom w:val="none" w:sz="0" w:space="0" w:color="auto"/>
            <w:right w:val="none" w:sz="0" w:space="0" w:color="auto"/>
          </w:divBdr>
        </w:div>
        <w:div w:id="268391988">
          <w:marLeft w:val="0"/>
          <w:marRight w:val="0"/>
          <w:marTop w:val="0"/>
          <w:marBottom w:val="0"/>
          <w:divBdr>
            <w:top w:val="none" w:sz="0" w:space="0" w:color="auto"/>
            <w:left w:val="none" w:sz="0" w:space="0" w:color="auto"/>
            <w:bottom w:val="none" w:sz="0" w:space="0" w:color="auto"/>
            <w:right w:val="none" w:sz="0" w:space="0" w:color="auto"/>
          </w:divBdr>
        </w:div>
        <w:div w:id="296835539">
          <w:marLeft w:val="0"/>
          <w:marRight w:val="0"/>
          <w:marTop w:val="0"/>
          <w:marBottom w:val="0"/>
          <w:divBdr>
            <w:top w:val="none" w:sz="0" w:space="0" w:color="auto"/>
            <w:left w:val="none" w:sz="0" w:space="0" w:color="auto"/>
            <w:bottom w:val="none" w:sz="0" w:space="0" w:color="auto"/>
            <w:right w:val="none" w:sz="0" w:space="0" w:color="auto"/>
          </w:divBdr>
        </w:div>
        <w:div w:id="467434928">
          <w:marLeft w:val="0"/>
          <w:marRight w:val="0"/>
          <w:marTop w:val="0"/>
          <w:marBottom w:val="0"/>
          <w:divBdr>
            <w:top w:val="none" w:sz="0" w:space="0" w:color="auto"/>
            <w:left w:val="none" w:sz="0" w:space="0" w:color="auto"/>
            <w:bottom w:val="none" w:sz="0" w:space="0" w:color="auto"/>
            <w:right w:val="none" w:sz="0" w:space="0" w:color="auto"/>
          </w:divBdr>
        </w:div>
        <w:div w:id="482283060">
          <w:marLeft w:val="0"/>
          <w:marRight w:val="0"/>
          <w:marTop w:val="0"/>
          <w:marBottom w:val="0"/>
          <w:divBdr>
            <w:top w:val="none" w:sz="0" w:space="0" w:color="auto"/>
            <w:left w:val="none" w:sz="0" w:space="0" w:color="auto"/>
            <w:bottom w:val="none" w:sz="0" w:space="0" w:color="auto"/>
            <w:right w:val="none" w:sz="0" w:space="0" w:color="auto"/>
          </w:divBdr>
        </w:div>
        <w:div w:id="522673324">
          <w:marLeft w:val="0"/>
          <w:marRight w:val="0"/>
          <w:marTop w:val="0"/>
          <w:marBottom w:val="0"/>
          <w:divBdr>
            <w:top w:val="none" w:sz="0" w:space="0" w:color="auto"/>
            <w:left w:val="none" w:sz="0" w:space="0" w:color="auto"/>
            <w:bottom w:val="none" w:sz="0" w:space="0" w:color="auto"/>
            <w:right w:val="none" w:sz="0" w:space="0" w:color="auto"/>
          </w:divBdr>
        </w:div>
        <w:div w:id="580144342">
          <w:marLeft w:val="0"/>
          <w:marRight w:val="0"/>
          <w:marTop w:val="0"/>
          <w:marBottom w:val="0"/>
          <w:divBdr>
            <w:top w:val="none" w:sz="0" w:space="0" w:color="auto"/>
            <w:left w:val="none" w:sz="0" w:space="0" w:color="auto"/>
            <w:bottom w:val="none" w:sz="0" w:space="0" w:color="auto"/>
            <w:right w:val="none" w:sz="0" w:space="0" w:color="auto"/>
          </w:divBdr>
        </w:div>
        <w:div w:id="612442863">
          <w:marLeft w:val="0"/>
          <w:marRight w:val="0"/>
          <w:marTop w:val="0"/>
          <w:marBottom w:val="0"/>
          <w:divBdr>
            <w:top w:val="none" w:sz="0" w:space="0" w:color="auto"/>
            <w:left w:val="none" w:sz="0" w:space="0" w:color="auto"/>
            <w:bottom w:val="none" w:sz="0" w:space="0" w:color="auto"/>
            <w:right w:val="none" w:sz="0" w:space="0" w:color="auto"/>
          </w:divBdr>
        </w:div>
        <w:div w:id="796727517">
          <w:marLeft w:val="0"/>
          <w:marRight w:val="0"/>
          <w:marTop w:val="0"/>
          <w:marBottom w:val="0"/>
          <w:divBdr>
            <w:top w:val="none" w:sz="0" w:space="0" w:color="auto"/>
            <w:left w:val="none" w:sz="0" w:space="0" w:color="auto"/>
            <w:bottom w:val="none" w:sz="0" w:space="0" w:color="auto"/>
            <w:right w:val="none" w:sz="0" w:space="0" w:color="auto"/>
          </w:divBdr>
        </w:div>
        <w:div w:id="805051147">
          <w:marLeft w:val="0"/>
          <w:marRight w:val="0"/>
          <w:marTop w:val="0"/>
          <w:marBottom w:val="0"/>
          <w:divBdr>
            <w:top w:val="none" w:sz="0" w:space="0" w:color="auto"/>
            <w:left w:val="none" w:sz="0" w:space="0" w:color="auto"/>
            <w:bottom w:val="none" w:sz="0" w:space="0" w:color="auto"/>
            <w:right w:val="none" w:sz="0" w:space="0" w:color="auto"/>
          </w:divBdr>
        </w:div>
        <w:div w:id="869226873">
          <w:marLeft w:val="0"/>
          <w:marRight w:val="0"/>
          <w:marTop w:val="0"/>
          <w:marBottom w:val="0"/>
          <w:divBdr>
            <w:top w:val="none" w:sz="0" w:space="0" w:color="auto"/>
            <w:left w:val="none" w:sz="0" w:space="0" w:color="auto"/>
            <w:bottom w:val="none" w:sz="0" w:space="0" w:color="auto"/>
            <w:right w:val="none" w:sz="0" w:space="0" w:color="auto"/>
          </w:divBdr>
        </w:div>
        <w:div w:id="917061348">
          <w:marLeft w:val="0"/>
          <w:marRight w:val="0"/>
          <w:marTop w:val="0"/>
          <w:marBottom w:val="0"/>
          <w:divBdr>
            <w:top w:val="none" w:sz="0" w:space="0" w:color="auto"/>
            <w:left w:val="none" w:sz="0" w:space="0" w:color="auto"/>
            <w:bottom w:val="none" w:sz="0" w:space="0" w:color="auto"/>
            <w:right w:val="none" w:sz="0" w:space="0" w:color="auto"/>
          </w:divBdr>
        </w:div>
        <w:div w:id="945691580">
          <w:marLeft w:val="0"/>
          <w:marRight w:val="0"/>
          <w:marTop w:val="0"/>
          <w:marBottom w:val="0"/>
          <w:divBdr>
            <w:top w:val="none" w:sz="0" w:space="0" w:color="auto"/>
            <w:left w:val="none" w:sz="0" w:space="0" w:color="auto"/>
            <w:bottom w:val="none" w:sz="0" w:space="0" w:color="auto"/>
            <w:right w:val="none" w:sz="0" w:space="0" w:color="auto"/>
          </w:divBdr>
        </w:div>
        <w:div w:id="954869093">
          <w:marLeft w:val="0"/>
          <w:marRight w:val="0"/>
          <w:marTop w:val="0"/>
          <w:marBottom w:val="0"/>
          <w:divBdr>
            <w:top w:val="none" w:sz="0" w:space="0" w:color="auto"/>
            <w:left w:val="none" w:sz="0" w:space="0" w:color="auto"/>
            <w:bottom w:val="none" w:sz="0" w:space="0" w:color="auto"/>
            <w:right w:val="none" w:sz="0" w:space="0" w:color="auto"/>
          </w:divBdr>
        </w:div>
        <w:div w:id="969094229">
          <w:marLeft w:val="0"/>
          <w:marRight w:val="0"/>
          <w:marTop w:val="0"/>
          <w:marBottom w:val="0"/>
          <w:divBdr>
            <w:top w:val="none" w:sz="0" w:space="0" w:color="auto"/>
            <w:left w:val="none" w:sz="0" w:space="0" w:color="auto"/>
            <w:bottom w:val="none" w:sz="0" w:space="0" w:color="auto"/>
            <w:right w:val="none" w:sz="0" w:space="0" w:color="auto"/>
          </w:divBdr>
        </w:div>
        <w:div w:id="976109531">
          <w:marLeft w:val="0"/>
          <w:marRight w:val="0"/>
          <w:marTop w:val="0"/>
          <w:marBottom w:val="0"/>
          <w:divBdr>
            <w:top w:val="none" w:sz="0" w:space="0" w:color="auto"/>
            <w:left w:val="none" w:sz="0" w:space="0" w:color="auto"/>
            <w:bottom w:val="none" w:sz="0" w:space="0" w:color="auto"/>
            <w:right w:val="none" w:sz="0" w:space="0" w:color="auto"/>
          </w:divBdr>
        </w:div>
        <w:div w:id="1038435877">
          <w:marLeft w:val="0"/>
          <w:marRight w:val="0"/>
          <w:marTop w:val="0"/>
          <w:marBottom w:val="0"/>
          <w:divBdr>
            <w:top w:val="none" w:sz="0" w:space="0" w:color="auto"/>
            <w:left w:val="none" w:sz="0" w:space="0" w:color="auto"/>
            <w:bottom w:val="none" w:sz="0" w:space="0" w:color="auto"/>
            <w:right w:val="none" w:sz="0" w:space="0" w:color="auto"/>
          </w:divBdr>
        </w:div>
        <w:div w:id="1165439272">
          <w:marLeft w:val="0"/>
          <w:marRight w:val="0"/>
          <w:marTop w:val="0"/>
          <w:marBottom w:val="0"/>
          <w:divBdr>
            <w:top w:val="none" w:sz="0" w:space="0" w:color="auto"/>
            <w:left w:val="none" w:sz="0" w:space="0" w:color="auto"/>
            <w:bottom w:val="none" w:sz="0" w:space="0" w:color="auto"/>
            <w:right w:val="none" w:sz="0" w:space="0" w:color="auto"/>
          </w:divBdr>
        </w:div>
        <w:div w:id="1215890835">
          <w:marLeft w:val="0"/>
          <w:marRight w:val="0"/>
          <w:marTop w:val="0"/>
          <w:marBottom w:val="0"/>
          <w:divBdr>
            <w:top w:val="none" w:sz="0" w:space="0" w:color="auto"/>
            <w:left w:val="none" w:sz="0" w:space="0" w:color="auto"/>
            <w:bottom w:val="none" w:sz="0" w:space="0" w:color="auto"/>
            <w:right w:val="none" w:sz="0" w:space="0" w:color="auto"/>
          </w:divBdr>
        </w:div>
        <w:div w:id="1237743677">
          <w:marLeft w:val="0"/>
          <w:marRight w:val="0"/>
          <w:marTop w:val="0"/>
          <w:marBottom w:val="0"/>
          <w:divBdr>
            <w:top w:val="none" w:sz="0" w:space="0" w:color="auto"/>
            <w:left w:val="none" w:sz="0" w:space="0" w:color="auto"/>
            <w:bottom w:val="none" w:sz="0" w:space="0" w:color="auto"/>
            <w:right w:val="none" w:sz="0" w:space="0" w:color="auto"/>
          </w:divBdr>
        </w:div>
        <w:div w:id="1238438124">
          <w:marLeft w:val="0"/>
          <w:marRight w:val="0"/>
          <w:marTop w:val="0"/>
          <w:marBottom w:val="0"/>
          <w:divBdr>
            <w:top w:val="none" w:sz="0" w:space="0" w:color="auto"/>
            <w:left w:val="none" w:sz="0" w:space="0" w:color="auto"/>
            <w:bottom w:val="none" w:sz="0" w:space="0" w:color="auto"/>
            <w:right w:val="none" w:sz="0" w:space="0" w:color="auto"/>
          </w:divBdr>
        </w:div>
        <w:div w:id="1256553732">
          <w:marLeft w:val="0"/>
          <w:marRight w:val="0"/>
          <w:marTop w:val="0"/>
          <w:marBottom w:val="0"/>
          <w:divBdr>
            <w:top w:val="none" w:sz="0" w:space="0" w:color="auto"/>
            <w:left w:val="none" w:sz="0" w:space="0" w:color="auto"/>
            <w:bottom w:val="none" w:sz="0" w:space="0" w:color="auto"/>
            <w:right w:val="none" w:sz="0" w:space="0" w:color="auto"/>
          </w:divBdr>
        </w:div>
        <w:div w:id="1266962171">
          <w:marLeft w:val="0"/>
          <w:marRight w:val="0"/>
          <w:marTop w:val="0"/>
          <w:marBottom w:val="0"/>
          <w:divBdr>
            <w:top w:val="none" w:sz="0" w:space="0" w:color="auto"/>
            <w:left w:val="none" w:sz="0" w:space="0" w:color="auto"/>
            <w:bottom w:val="none" w:sz="0" w:space="0" w:color="auto"/>
            <w:right w:val="none" w:sz="0" w:space="0" w:color="auto"/>
          </w:divBdr>
        </w:div>
        <w:div w:id="1296792663">
          <w:marLeft w:val="0"/>
          <w:marRight w:val="0"/>
          <w:marTop w:val="0"/>
          <w:marBottom w:val="0"/>
          <w:divBdr>
            <w:top w:val="none" w:sz="0" w:space="0" w:color="auto"/>
            <w:left w:val="none" w:sz="0" w:space="0" w:color="auto"/>
            <w:bottom w:val="none" w:sz="0" w:space="0" w:color="auto"/>
            <w:right w:val="none" w:sz="0" w:space="0" w:color="auto"/>
          </w:divBdr>
        </w:div>
        <w:div w:id="1321078790">
          <w:marLeft w:val="0"/>
          <w:marRight w:val="0"/>
          <w:marTop w:val="0"/>
          <w:marBottom w:val="0"/>
          <w:divBdr>
            <w:top w:val="none" w:sz="0" w:space="0" w:color="auto"/>
            <w:left w:val="none" w:sz="0" w:space="0" w:color="auto"/>
            <w:bottom w:val="none" w:sz="0" w:space="0" w:color="auto"/>
            <w:right w:val="none" w:sz="0" w:space="0" w:color="auto"/>
          </w:divBdr>
        </w:div>
        <w:div w:id="1346051563">
          <w:marLeft w:val="0"/>
          <w:marRight w:val="0"/>
          <w:marTop w:val="0"/>
          <w:marBottom w:val="0"/>
          <w:divBdr>
            <w:top w:val="none" w:sz="0" w:space="0" w:color="auto"/>
            <w:left w:val="none" w:sz="0" w:space="0" w:color="auto"/>
            <w:bottom w:val="none" w:sz="0" w:space="0" w:color="auto"/>
            <w:right w:val="none" w:sz="0" w:space="0" w:color="auto"/>
          </w:divBdr>
        </w:div>
        <w:div w:id="1424574518">
          <w:marLeft w:val="0"/>
          <w:marRight w:val="0"/>
          <w:marTop w:val="0"/>
          <w:marBottom w:val="0"/>
          <w:divBdr>
            <w:top w:val="none" w:sz="0" w:space="0" w:color="auto"/>
            <w:left w:val="none" w:sz="0" w:space="0" w:color="auto"/>
            <w:bottom w:val="none" w:sz="0" w:space="0" w:color="auto"/>
            <w:right w:val="none" w:sz="0" w:space="0" w:color="auto"/>
          </w:divBdr>
        </w:div>
        <w:div w:id="1453791904">
          <w:marLeft w:val="0"/>
          <w:marRight w:val="0"/>
          <w:marTop w:val="0"/>
          <w:marBottom w:val="0"/>
          <w:divBdr>
            <w:top w:val="none" w:sz="0" w:space="0" w:color="auto"/>
            <w:left w:val="none" w:sz="0" w:space="0" w:color="auto"/>
            <w:bottom w:val="none" w:sz="0" w:space="0" w:color="auto"/>
            <w:right w:val="none" w:sz="0" w:space="0" w:color="auto"/>
          </w:divBdr>
        </w:div>
        <w:div w:id="1498577355">
          <w:marLeft w:val="0"/>
          <w:marRight w:val="0"/>
          <w:marTop w:val="0"/>
          <w:marBottom w:val="0"/>
          <w:divBdr>
            <w:top w:val="none" w:sz="0" w:space="0" w:color="auto"/>
            <w:left w:val="none" w:sz="0" w:space="0" w:color="auto"/>
            <w:bottom w:val="none" w:sz="0" w:space="0" w:color="auto"/>
            <w:right w:val="none" w:sz="0" w:space="0" w:color="auto"/>
          </w:divBdr>
        </w:div>
        <w:div w:id="1595239977">
          <w:marLeft w:val="0"/>
          <w:marRight w:val="0"/>
          <w:marTop w:val="0"/>
          <w:marBottom w:val="0"/>
          <w:divBdr>
            <w:top w:val="none" w:sz="0" w:space="0" w:color="auto"/>
            <w:left w:val="none" w:sz="0" w:space="0" w:color="auto"/>
            <w:bottom w:val="none" w:sz="0" w:space="0" w:color="auto"/>
            <w:right w:val="none" w:sz="0" w:space="0" w:color="auto"/>
          </w:divBdr>
        </w:div>
        <w:div w:id="1670596651">
          <w:marLeft w:val="0"/>
          <w:marRight w:val="0"/>
          <w:marTop w:val="0"/>
          <w:marBottom w:val="0"/>
          <w:divBdr>
            <w:top w:val="none" w:sz="0" w:space="0" w:color="auto"/>
            <w:left w:val="none" w:sz="0" w:space="0" w:color="auto"/>
            <w:bottom w:val="none" w:sz="0" w:space="0" w:color="auto"/>
            <w:right w:val="none" w:sz="0" w:space="0" w:color="auto"/>
          </w:divBdr>
        </w:div>
        <w:div w:id="1731810488">
          <w:marLeft w:val="0"/>
          <w:marRight w:val="0"/>
          <w:marTop w:val="0"/>
          <w:marBottom w:val="0"/>
          <w:divBdr>
            <w:top w:val="none" w:sz="0" w:space="0" w:color="auto"/>
            <w:left w:val="none" w:sz="0" w:space="0" w:color="auto"/>
            <w:bottom w:val="none" w:sz="0" w:space="0" w:color="auto"/>
            <w:right w:val="none" w:sz="0" w:space="0" w:color="auto"/>
          </w:divBdr>
        </w:div>
        <w:div w:id="1734502849">
          <w:marLeft w:val="0"/>
          <w:marRight w:val="0"/>
          <w:marTop w:val="0"/>
          <w:marBottom w:val="0"/>
          <w:divBdr>
            <w:top w:val="none" w:sz="0" w:space="0" w:color="auto"/>
            <w:left w:val="none" w:sz="0" w:space="0" w:color="auto"/>
            <w:bottom w:val="none" w:sz="0" w:space="0" w:color="auto"/>
            <w:right w:val="none" w:sz="0" w:space="0" w:color="auto"/>
          </w:divBdr>
        </w:div>
        <w:div w:id="1759600693">
          <w:marLeft w:val="0"/>
          <w:marRight w:val="0"/>
          <w:marTop w:val="0"/>
          <w:marBottom w:val="0"/>
          <w:divBdr>
            <w:top w:val="none" w:sz="0" w:space="0" w:color="auto"/>
            <w:left w:val="none" w:sz="0" w:space="0" w:color="auto"/>
            <w:bottom w:val="none" w:sz="0" w:space="0" w:color="auto"/>
            <w:right w:val="none" w:sz="0" w:space="0" w:color="auto"/>
          </w:divBdr>
        </w:div>
        <w:div w:id="1784642293">
          <w:marLeft w:val="0"/>
          <w:marRight w:val="0"/>
          <w:marTop w:val="0"/>
          <w:marBottom w:val="0"/>
          <w:divBdr>
            <w:top w:val="none" w:sz="0" w:space="0" w:color="auto"/>
            <w:left w:val="none" w:sz="0" w:space="0" w:color="auto"/>
            <w:bottom w:val="none" w:sz="0" w:space="0" w:color="auto"/>
            <w:right w:val="none" w:sz="0" w:space="0" w:color="auto"/>
          </w:divBdr>
        </w:div>
        <w:div w:id="1813519770">
          <w:marLeft w:val="0"/>
          <w:marRight w:val="0"/>
          <w:marTop w:val="0"/>
          <w:marBottom w:val="0"/>
          <w:divBdr>
            <w:top w:val="none" w:sz="0" w:space="0" w:color="auto"/>
            <w:left w:val="none" w:sz="0" w:space="0" w:color="auto"/>
            <w:bottom w:val="none" w:sz="0" w:space="0" w:color="auto"/>
            <w:right w:val="none" w:sz="0" w:space="0" w:color="auto"/>
          </w:divBdr>
        </w:div>
        <w:div w:id="1834877973">
          <w:marLeft w:val="0"/>
          <w:marRight w:val="0"/>
          <w:marTop w:val="0"/>
          <w:marBottom w:val="0"/>
          <w:divBdr>
            <w:top w:val="none" w:sz="0" w:space="0" w:color="auto"/>
            <w:left w:val="none" w:sz="0" w:space="0" w:color="auto"/>
            <w:bottom w:val="none" w:sz="0" w:space="0" w:color="auto"/>
            <w:right w:val="none" w:sz="0" w:space="0" w:color="auto"/>
          </w:divBdr>
        </w:div>
        <w:div w:id="1845431758">
          <w:marLeft w:val="0"/>
          <w:marRight w:val="0"/>
          <w:marTop w:val="0"/>
          <w:marBottom w:val="0"/>
          <w:divBdr>
            <w:top w:val="none" w:sz="0" w:space="0" w:color="auto"/>
            <w:left w:val="none" w:sz="0" w:space="0" w:color="auto"/>
            <w:bottom w:val="none" w:sz="0" w:space="0" w:color="auto"/>
            <w:right w:val="none" w:sz="0" w:space="0" w:color="auto"/>
          </w:divBdr>
        </w:div>
        <w:div w:id="1928297637">
          <w:marLeft w:val="0"/>
          <w:marRight w:val="0"/>
          <w:marTop w:val="0"/>
          <w:marBottom w:val="0"/>
          <w:divBdr>
            <w:top w:val="none" w:sz="0" w:space="0" w:color="auto"/>
            <w:left w:val="none" w:sz="0" w:space="0" w:color="auto"/>
            <w:bottom w:val="none" w:sz="0" w:space="0" w:color="auto"/>
            <w:right w:val="none" w:sz="0" w:space="0" w:color="auto"/>
          </w:divBdr>
        </w:div>
        <w:div w:id="1950157227">
          <w:marLeft w:val="0"/>
          <w:marRight w:val="0"/>
          <w:marTop w:val="0"/>
          <w:marBottom w:val="0"/>
          <w:divBdr>
            <w:top w:val="none" w:sz="0" w:space="0" w:color="auto"/>
            <w:left w:val="none" w:sz="0" w:space="0" w:color="auto"/>
            <w:bottom w:val="none" w:sz="0" w:space="0" w:color="auto"/>
            <w:right w:val="none" w:sz="0" w:space="0" w:color="auto"/>
          </w:divBdr>
        </w:div>
        <w:div w:id="1980765791">
          <w:marLeft w:val="0"/>
          <w:marRight w:val="0"/>
          <w:marTop w:val="0"/>
          <w:marBottom w:val="0"/>
          <w:divBdr>
            <w:top w:val="none" w:sz="0" w:space="0" w:color="auto"/>
            <w:left w:val="none" w:sz="0" w:space="0" w:color="auto"/>
            <w:bottom w:val="none" w:sz="0" w:space="0" w:color="auto"/>
            <w:right w:val="none" w:sz="0" w:space="0" w:color="auto"/>
          </w:divBdr>
        </w:div>
        <w:div w:id="2011132575">
          <w:marLeft w:val="0"/>
          <w:marRight w:val="0"/>
          <w:marTop w:val="0"/>
          <w:marBottom w:val="0"/>
          <w:divBdr>
            <w:top w:val="none" w:sz="0" w:space="0" w:color="auto"/>
            <w:left w:val="none" w:sz="0" w:space="0" w:color="auto"/>
            <w:bottom w:val="none" w:sz="0" w:space="0" w:color="auto"/>
            <w:right w:val="none" w:sz="0" w:space="0" w:color="auto"/>
          </w:divBdr>
        </w:div>
        <w:div w:id="2027511742">
          <w:marLeft w:val="0"/>
          <w:marRight w:val="0"/>
          <w:marTop w:val="0"/>
          <w:marBottom w:val="0"/>
          <w:divBdr>
            <w:top w:val="none" w:sz="0" w:space="0" w:color="auto"/>
            <w:left w:val="none" w:sz="0" w:space="0" w:color="auto"/>
            <w:bottom w:val="none" w:sz="0" w:space="0" w:color="auto"/>
            <w:right w:val="none" w:sz="0" w:space="0" w:color="auto"/>
          </w:divBdr>
        </w:div>
        <w:div w:id="2030257790">
          <w:marLeft w:val="0"/>
          <w:marRight w:val="0"/>
          <w:marTop w:val="0"/>
          <w:marBottom w:val="0"/>
          <w:divBdr>
            <w:top w:val="none" w:sz="0" w:space="0" w:color="auto"/>
            <w:left w:val="none" w:sz="0" w:space="0" w:color="auto"/>
            <w:bottom w:val="none" w:sz="0" w:space="0" w:color="auto"/>
            <w:right w:val="none" w:sz="0" w:space="0" w:color="auto"/>
          </w:divBdr>
        </w:div>
        <w:div w:id="2047481166">
          <w:marLeft w:val="0"/>
          <w:marRight w:val="0"/>
          <w:marTop w:val="0"/>
          <w:marBottom w:val="0"/>
          <w:divBdr>
            <w:top w:val="none" w:sz="0" w:space="0" w:color="auto"/>
            <w:left w:val="none" w:sz="0" w:space="0" w:color="auto"/>
            <w:bottom w:val="none" w:sz="0" w:space="0" w:color="auto"/>
            <w:right w:val="none" w:sz="0" w:space="0" w:color="auto"/>
          </w:divBdr>
        </w:div>
        <w:div w:id="2091348555">
          <w:marLeft w:val="0"/>
          <w:marRight w:val="0"/>
          <w:marTop w:val="0"/>
          <w:marBottom w:val="0"/>
          <w:divBdr>
            <w:top w:val="none" w:sz="0" w:space="0" w:color="auto"/>
            <w:left w:val="none" w:sz="0" w:space="0" w:color="auto"/>
            <w:bottom w:val="none" w:sz="0" w:space="0" w:color="auto"/>
            <w:right w:val="none" w:sz="0" w:space="0" w:color="auto"/>
          </w:divBdr>
        </w:div>
        <w:div w:id="2118745679">
          <w:marLeft w:val="0"/>
          <w:marRight w:val="0"/>
          <w:marTop w:val="0"/>
          <w:marBottom w:val="0"/>
          <w:divBdr>
            <w:top w:val="none" w:sz="0" w:space="0" w:color="auto"/>
            <w:left w:val="none" w:sz="0" w:space="0" w:color="auto"/>
            <w:bottom w:val="none" w:sz="0" w:space="0" w:color="auto"/>
            <w:right w:val="none" w:sz="0" w:space="0" w:color="auto"/>
          </w:divBdr>
        </w:div>
        <w:div w:id="2132281525">
          <w:marLeft w:val="0"/>
          <w:marRight w:val="0"/>
          <w:marTop w:val="0"/>
          <w:marBottom w:val="0"/>
          <w:divBdr>
            <w:top w:val="none" w:sz="0" w:space="0" w:color="auto"/>
            <w:left w:val="none" w:sz="0" w:space="0" w:color="auto"/>
            <w:bottom w:val="none" w:sz="0" w:space="0" w:color="auto"/>
            <w:right w:val="none" w:sz="0" w:space="0" w:color="auto"/>
          </w:divBdr>
        </w:div>
      </w:divsChild>
    </w:div>
    <w:div w:id="1022055509">
      <w:bodyDiv w:val="1"/>
      <w:marLeft w:val="0"/>
      <w:marRight w:val="0"/>
      <w:marTop w:val="0"/>
      <w:marBottom w:val="0"/>
      <w:divBdr>
        <w:top w:val="none" w:sz="0" w:space="0" w:color="auto"/>
        <w:left w:val="none" w:sz="0" w:space="0" w:color="auto"/>
        <w:bottom w:val="none" w:sz="0" w:space="0" w:color="auto"/>
        <w:right w:val="none" w:sz="0" w:space="0" w:color="auto"/>
      </w:divBdr>
    </w:div>
    <w:div w:id="1041975203">
      <w:bodyDiv w:val="1"/>
      <w:marLeft w:val="0"/>
      <w:marRight w:val="0"/>
      <w:marTop w:val="0"/>
      <w:marBottom w:val="0"/>
      <w:divBdr>
        <w:top w:val="none" w:sz="0" w:space="0" w:color="auto"/>
        <w:left w:val="none" w:sz="0" w:space="0" w:color="auto"/>
        <w:bottom w:val="none" w:sz="0" w:space="0" w:color="auto"/>
        <w:right w:val="none" w:sz="0" w:space="0" w:color="auto"/>
      </w:divBdr>
    </w:div>
    <w:div w:id="1052117366">
      <w:bodyDiv w:val="1"/>
      <w:marLeft w:val="0"/>
      <w:marRight w:val="0"/>
      <w:marTop w:val="0"/>
      <w:marBottom w:val="0"/>
      <w:divBdr>
        <w:top w:val="none" w:sz="0" w:space="0" w:color="auto"/>
        <w:left w:val="none" w:sz="0" w:space="0" w:color="auto"/>
        <w:bottom w:val="none" w:sz="0" w:space="0" w:color="auto"/>
        <w:right w:val="none" w:sz="0" w:space="0" w:color="auto"/>
      </w:divBdr>
    </w:div>
    <w:div w:id="1094127315">
      <w:bodyDiv w:val="1"/>
      <w:marLeft w:val="0"/>
      <w:marRight w:val="0"/>
      <w:marTop w:val="0"/>
      <w:marBottom w:val="0"/>
      <w:divBdr>
        <w:top w:val="none" w:sz="0" w:space="0" w:color="auto"/>
        <w:left w:val="none" w:sz="0" w:space="0" w:color="auto"/>
        <w:bottom w:val="none" w:sz="0" w:space="0" w:color="auto"/>
        <w:right w:val="none" w:sz="0" w:space="0" w:color="auto"/>
      </w:divBdr>
      <w:divsChild>
        <w:div w:id="877933526">
          <w:marLeft w:val="0"/>
          <w:marRight w:val="0"/>
          <w:marTop w:val="0"/>
          <w:marBottom w:val="0"/>
          <w:divBdr>
            <w:top w:val="none" w:sz="0" w:space="0" w:color="auto"/>
            <w:left w:val="none" w:sz="0" w:space="0" w:color="auto"/>
            <w:bottom w:val="none" w:sz="0" w:space="0" w:color="auto"/>
            <w:right w:val="none" w:sz="0" w:space="0" w:color="auto"/>
          </w:divBdr>
          <w:divsChild>
            <w:div w:id="18069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5054">
      <w:bodyDiv w:val="1"/>
      <w:marLeft w:val="0"/>
      <w:marRight w:val="0"/>
      <w:marTop w:val="0"/>
      <w:marBottom w:val="0"/>
      <w:divBdr>
        <w:top w:val="none" w:sz="0" w:space="0" w:color="auto"/>
        <w:left w:val="none" w:sz="0" w:space="0" w:color="auto"/>
        <w:bottom w:val="none" w:sz="0" w:space="0" w:color="auto"/>
        <w:right w:val="none" w:sz="0" w:space="0" w:color="auto"/>
      </w:divBdr>
      <w:divsChild>
        <w:div w:id="1206941566">
          <w:marLeft w:val="0"/>
          <w:marRight w:val="0"/>
          <w:marTop w:val="0"/>
          <w:marBottom w:val="0"/>
          <w:divBdr>
            <w:top w:val="none" w:sz="0" w:space="0" w:color="auto"/>
            <w:left w:val="none" w:sz="0" w:space="0" w:color="auto"/>
            <w:bottom w:val="none" w:sz="0" w:space="0" w:color="auto"/>
            <w:right w:val="none" w:sz="0" w:space="0" w:color="auto"/>
          </w:divBdr>
          <w:divsChild>
            <w:div w:id="167407071">
              <w:marLeft w:val="0"/>
              <w:marRight w:val="0"/>
              <w:marTop w:val="0"/>
              <w:marBottom w:val="0"/>
              <w:divBdr>
                <w:top w:val="none" w:sz="0" w:space="0" w:color="auto"/>
                <w:left w:val="none" w:sz="0" w:space="0" w:color="auto"/>
                <w:bottom w:val="none" w:sz="0" w:space="0" w:color="auto"/>
                <w:right w:val="none" w:sz="0" w:space="0" w:color="auto"/>
              </w:divBdr>
            </w:div>
            <w:div w:id="778377878">
              <w:marLeft w:val="0"/>
              <w:marRight w:val="0"/>
              <w:marTop w:val="0"/>
              <w:marBottom w:val="0"/>
              <w:divBdr>
                <w:top w:val="none" w:sz="0" w:space="0" w:color="auto"/>
                <w:left w:val="none" w:sz="0" w:space="0" w:color="auto"/>
                <w:bottom w:val="none" w:sz="0" w:space="0" w:color="auto"/>
                <w:right w:val="none" w:sz="0" w:space="0" w:color="auto"/>
              </w:divBdr>
            </w:div>
            <w:div w:id="816454047">
              <w:marLeft w:val="0"/>
              <w:marRight w:val="0"/>
              <w:marTop w:val="0"/>
              <w:marBottom w:val="0"/>
              <w:divBdr>
                <w:top w:val="none" w:sz="0" w:space="0" w:color="auto"/>
                <w:left w:val="none" w:sz="0" w:space="0" w:color="auto"/>
                <w:bottom w:val="none" w:sz="0" w:space="0" w:color="auto"/>
                <w:right w:val="none" w:sz="0" w:space="0" w:color="auto"/>
              </w:divBdr>
            </w:div>
            <w:div w:id="870455109">
              <w:marLeft w:val="0"/>
              <w:marRight w:val="0"/>
              <w:marTop w:val="0"/>
              <w:marBottom w:val="0"/>
              <w:divBdr>
                <w:top w:val="none" w:sz="0" w:space="0" w:color="auto"/>
                <w:left w:val="none" w:sz="0" w:space="0" w:color="auto"/>
                <w:bottom w:val="none" w:sz="0" w:space="0" w:color="auto"/>
                <w:right w:val="none" w:sz="0" w:space="0" w:color="auto"/>
              </w:divBdr>
            </w:div>
            <w:div w:id="951471393">
              <w:marLeft w:val="0"/>
              <w:marRight w:val="0"/>
              <w:marTop w:val="0"/>
              <w:marBottom w:val="0"/>
              <w:divBdr>
                <w:top w:val="none" w:sz="0" w:space="0" w:color="auto"/>
                <w:left w:val="none" w:sz="0" w:space="0" w:color="auto"/>
                <w:bottom w:val="none" w:sz="0" w:space="0" w:color="auto"/>
                <w:right w:val="none" w:sz="0" w:space="0" w:color="auto"/>
              </w:divBdr>
            </w:div>
            <w:div w:id="1005354418">
              <w:marLeft w:val="0"/>
              <w:marRight w:val="0"/>
              <w:marTop w:val="0"/>
              <w:marBottom w:val="0"/>
              <w:divBdr>
                <w:top w:val="none" w:sz="0" w:space="0" w:color="auto"/>
                <w:left w:val="none" w:sz="0" w:space="0" w:color="auto"/>
                <w:bottom w:val="none" w:sz="0" w:space="0" w:color="auto"/>
                <w:right w:val="none" w:sz="0" w:space="0" w:color="auto"/>
              </w:divBdr>
            </w:div>
            <w:div w:id="1071268663">
              <w:marLeft w:val="0"/>
              <w:marRight w:val="0"/>
              <w:marTop w:val="0"/>
              <w:marBottom w:val="0"/>
              <w:divBdr>
                <w:top w:val="none" w:sz="0" w:space="0" w:color="auto"/>
                <w:left w:val="none" w:sz="0" w:space="0" w:color="auto"/>
                <w:bottom w:val="none" w:sz="0" w:space="0" w:color="auto"/>
                <w:right w:val="none" w:sz="0" w:space="0" w:color="auto"/>
              </w:divBdr>
            </w:div>
            <w:div w:id="1273905421">
              <w:marLeft w:val="0"/>
              <w:marRight w:val="0"/>
              <w:marTop w:val="0"/>
              <w:marBottom w:val="0"/>
              <w:divBdr>
                <w:top w:val="none" w:sz="0" w:space="0" w:color="auto"/>
                <w:left w:val="none" w:sz="0" w:space="0" w:color="auto"/>
                <w:bottom w:val="none" w:sz="0" w:space="0" w:color="auto"/>
                <w:right w:val="none" w:sz="0" w:space="0" w:color="auto"/>
              </w:divBdr>
            </w:div>
            <w:div w:id="1931620234">
              <w:marLeft w:val="0"/>
              <w:marRight w:val="0"/>
              <w:marTop w:val="0"/>
              <w:marBottom w:val="0"/>
              <w:divBdr>
                <w:top w:val="none" w:sz="0" w:space="0" w:color="auto"/>
                <w:left w:val="none" w:sz="0" w:space="0" w:color="auto"/>
                <w:bottom w:val="none" w:sz="0" w:space="0" w:color="auto"/>
                <w:right w:val="none" w:sz="0" w:space="0" w:color="auto"/>
              </w:divBdr>
            </w:div>
            <w:div w:id="208648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559832">
      <w:bodyDiv w:val="1"/>
      <w:marLeft w:val="0"/>
      <w:marRight w:val="0"/>
      <w:marTop w:val="0"/>
      <w:marBottom w:val="0"/>
      <w:divBdr>
        <w:top w:val="none" w:sz="0" w:space="0" w:color="auto"/>
        <w:left w:val="none" w:sz="0" w:space="0" w:color="auto"/>
        <w:bottom w:val="none" w:sz="0" w:space="0" w:color="auto"/>
        <w:right w:val="none" w:sz="0" w:space="0" w:color="auto"/>
      </w:divBdr>
    </w:div>
    <w:div w:id="1139374677">
      <w:bodyDiv w:val="1"/>
      <w:marLeft w:val="0"/>
      <w:marRight w:val="0"/>
      <w:marTop w:val="0"/>
      <w:marBottom w:val="0"/>
      <w:divBdr>
        <w:top w:val="none" w:sz="0" w:space="0" w:color="auto"/>
        <w:left w:val="none" w:sz="0" w:space="0" w:color="auto"/>
        <w:bottom w:val="none" w:sz="0" w:space="0" w:color="auto"/>
        <w:right w:val="none" w:sz="0" w:space="0" w:color="auto"/>
      </w:divBdr>
    </w:div>
    <w:div w:id="1180699043">
      <w:bodyDiv w:val="1"/>
      <w:marLeft w:val="0"/>
      <w:marRight w:val="0"/>
      <w:marTop w:val="0"/>
      <w:marBottom w:val="0"/>
      <w:divBdr>
        <w:top w:val="none" w:sz="0" w:space="0" w:color="auto"/>
        <w:left w:val="none" w:sz="0" w:space="0" w:color="auto"/>
        <w:bottom w:val="none" w:sz="0" w:space="0" w:color="auto"/>
        <w:right w:val="none" w:sz="0" w:space="0" w:color="auto"/>
      </w:divBdr>
    </w:div>
    <w:div w:id="1186365363">
      <w:bodyDiv w:val="1"/>
      <w:marLeft w:val="0"/>
      <w:marRight w:val="0"/>
      <w:marTop w:val="0"/>
      <w:marBottom w:val="0"/>
      <w:divBdr>
        <w:top w:val="none" w:sz="0" w:space="0" w:color="auto"/>
        <w:left w:val="none" w:sz="0" w:space="0" w:color="auto"/>
        <w:bottom w:val="none" w:sz="0" w:space="0" w:color="auto"/>
        <w:right w:val="none" w:sz="0" w:space="0" w:color="auto"/>
      </w:divBdr>
    </w:div>
    <w:div w:id="1217398223">
      <w:bodyDiv w:val="1"/>
      <w:marLeft w:val="0"/>
      <w:marRight w:val="0"/>
      <w:marTop w:val="0"/>
      <w:marBottom w:val="0"/>
      <w:divBdr>
        <w:top w:val="none" w:sz="0" w:space="0" w:color="auto"/>
        <w:left w:val="none" w:sz="0" w:space="0" w:color="auto"/>
        <w:bottom w:val="none" w:sz="0" w:space="0" w:color="auto"/>
        <w:right w:val="none" w:sz="0" w:space="0" w:color="auto"/>
      </w:divBdr>
      <w:divsChild>
        <w:div w:id="1264262051">
          <w:marLeft w:val="2550"/>
          <w:marRight w:val="0"/>
          <w:marTop w:val="1125"/>
          <w:marBottom w:val="0"/>
          <w:divBdr>
            <w:top w:val="none" w:sz="0" w:space="0" w:color="auto"/>
            <w:left w:val="none" w:sz="0" w:space="0" w:color="auto"/>
            <w:bottom w:val="none" w:sz="0" w:space="0" w:color="auto"/>
            <w:right w:val="none" w:sz="0" w:space="0" w:color="auto"/>
          </w:divBdr>
          <w:divsChild>
            <w:div w:id="15623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21286">
      <w:bodyDiv w:val="1"/>
      <w:marLeft w:val="0"/>
      <w:marRight w:val="0"/>
      <w:marTop w:val="0"/>
      <w:marBottom w:val="0"/>
      <w:divBdr>
        <w:top w:val="none" w:sz="0" w:space="0" w:color="auto"/>
        <w:left w:val="none" w:sz="0" w:space="0" w:color="auto"/>
        <w:bottom w:val="none" w:sz="0" w:space="0" w:color="auto"/>
        <w:right w:val="none" w:sz="0" w:space="0" w:color="auto"/>
      </w:divBdr>
    </w:div>
    <w:div w:id="1249653348">
      <w:bodyDiv w:val="1"/>
      <w:marLeft w:val="0"/>
      <w:marRight w:val="0"/>
      <w:marTop w:val="0"/>
      <w:marBottom w:val="0"/>
      <w:divBdr>
        <w:top w:val="none" w:sz="0" w:space="0" w:color="auto"/>
        <w:left w:val="none" w:sz="0" w:space="0" w:color="auto"/>
        <w:bottom w:val="none" w:sz="0" w:space="0" w:color="auto"/>
        <w:right w:val="none" w:sz="0" w:space="0" w:color="auto"/>
      </w:divBdr>
    </w:div>
    <w:div w:id="1280726070">
      <w:bodyDiv w:val="1"/>
      <w:marLeft w:val="0"/>
      <w:marRight w:val="0"/>
      <w:marTop w:val="0"/>
      <w:marBottom w:val="0"/>
      <w:divBdr>
        <w:top w:val="none" w:sz="0" w:space="0" w:color="auto"/>
        <w:left w:val="none" w:sz="0" w:space="0" w:color="auto"/>
        <w:bottom w:val="none" w:sz="0" w:space="0" w:color="auto"/>
        <w:right w:val="none" w:sz="0" w:space="0" w:color="auto"/>
      </w:divBdr>
    </w:div>
    <w:div w:id="1386489185">
      <w:bodyDiv w:val="1"/>
      <w:marLeft w:val="0"/>
      <w:marRight w:val="0"/>
      <w:marTop w:val="0"/>
      <w:marBottom w:val="0"/>
      <w:divBdr>
        <w:top w:val="none" w:sz="0" w:space="0" w:color="auto"/>
        <w:left w:val="none" w:sz="0" w:space="0" w:color="auto"/>
        <w:bottom w:val="none" w:sz="0" w:space="0" w:color="auto"/>
        <w:right w:val="none" w:sz="0" w:space="0" w:color="auto"/>
      </w:divBdr>
    </w:div>
    <w:div w:id="1466773083">
      <w:bodyDiv w:val="1"/>
      <w:marLeft w:val="0"/>
      <w:marRight w:val="0"/>
      <w:marTop w:val="0"/>
      <w:marBottom w:val="0"/>
      <w:divBdr>
        <w:top w:val="none" w:sz="0" w:space="0" w:color="auto"/>
        <w:left w:val="none" w:sz="0" w:space="0" w:color="auto"/>
        <w:bottom w:val="none" w:sz="0" w:space="0" w:color="auto"/>
        <w:right w:val="none" w:sz="0" w:space="0" w:color="auto"/>
      </w:divBdr>
    </w:div>
    <w:div w:id="1481312282">
      <w:bodyDiv w:val="1"/>
      <w:marLeft w:val="0"/>
      <w:marRight w:val="0"/>
      <w:marTop w:val="0"/>
      <w:marBottom w:val="0"/>
      <w:divBdr>
        <w:top w:val="none" w:sz="0" w:space="0" w:color="auto"/>
        <w:left w:val="none" w:sz="0" w:space="0" w:color="auto"/>
        <w:bottom w:val="none" w:sz="0" w:space="0" w:color="auto"/>
        <w:right w:val="none" w:sz="0" w:space="0" w:color="auto"/>
      </w:divBdr>
    </w:div>
    <w:div w:id="1487285380">
      <w:bodyDiv w:val="1"/>
      <w:marLeft w:val="0"/>
      <w:marRight w:val="0"/>
      <w:marTop w:val="0"/>
      <w:marBottom w:val="0"/>
      <w:divBdr>
        <w:top w:val="none" w:sz="0" w:space="0" w:color="auto"/>
        <w:left w:val="none" w:sz="0" w:space="0" w:color="auto"/>
        <w:bottom w:val="none" w:sz="0" w:space="0" w:color="auto"/>
        <w:right w:val="none" w:sz="0" w:space="0" w:color="auto"/>
      </w:divBdr>
    </w:div>
    <w:div w:id="1525829285">
      <w:bodyDiv w:val="1"/>
      <w:marLeft w:val="0"/>
      <w:marRight w:val="0"/>
      <w:marTop w:val="0"/>
      <w:marBottom w:val="0"/>
      <w:divBdr>
        <w:top w:val="none" w:sz="0" w:space="0" w:color="auto"/>
        <w:left w:val="none" w:sz="0" w:space="0" w:color="auto"/>
        <w:bottom w:val="none" w:sz="0" w:space="0" w:color="auto"/>
        <w:right w:val="none" w:sz="0" w:space="0" w:color="auto"/>
      </w:divBdr>
    </w:div>
    <w:div w:id="1536313292">
      <w:bodyDiv w:val="1"/>
      <w:marLeft w:val="0"/>
      <w:marRight w:val="0"/>
      <w:marTop w:val="0"/>
      <w:marBottom w:val="0"/>
      <w:divBdr>
        <w:top w:val="none" w:sz="0" w:space="0" w:color="auto"/>
        <w:left w:val="none" w:sz="0" w:space="0" w:color="auto"/>
        <w:bottom w:val="none" w:sz="0" w:space="0" w:color="auto"/>
        <w:right w:val="none" w:sz="0" w:space="0" w:color="auto"/>
      </w:divBdr>
    </w:div>
    <w:div w:id="1618636188">
      <w:bodyDiv w:val="1"/>
      <w:marLeft w:val="0"/>
      <w:marRight w:val="0"/>
      <w:marTop w:val="0"/>
      <w:marBottom w:val="0"/>
      <w:divBdr>
        <w:top w:val="none" w:sz="0" w:space="0" w:color="auto"/>
        <w:left w:val="none" w:sz="0" w:space="0" w:color="auto"/>
        <w:bottom w:val="none" w:sz="0" w:space="0" w:color="auto"/>
        <w:right w:val="none" w:sz="0" w:space="0" w:color="auto"/>
      </w:divBdr>
    </w:div>
    <w:div w:id="1640762883">
      <w:bodyDiv w:val="1"/>
      <w:marLeft w:val="0"/>
      <w:marRight w:val="0"/>
      <w:marTop w:val="0"/>
      <w:marBottom w:val="0"/>
      <w:divBdr>
        <w:top w:val="none" w:sz="0" w:space="0" w:color="auto"/>
        <w:left w:val="none" w:sz="0" w:space="0" w:color="auto"/>
        <w:bottom w:val="none" w:sz="0" w:space="0" w:color="auto"/>
        <w:right w:val="none" w:sz="0" w:space="0" w:color="auto"/>
      </w:divBdr>
    </w:div>
    <w:div w:id="1715495098">
      <w:bodyDiv w:val="1"/>
      <w:marLeft w:val="0"/>
      <w:marRight w:val="0"/>
      <w:marTop w:val="0"/>
      <w:marBottom w:val="0"/>
      <w:divBdr>
        <w:top w:val="none" w:sz="0" w:space="0" w:color="auto"/>
        <w:left w:val="none" w:sz="0" w:space="0" w:color="auto"/>
        <w:bottom w:val="none" w:sz="0" w:space="0" w:color="auto"/>
        <w:right w:val="none" w:sz="0" w:space="0" w:color="auto"/>
      </w:divBdr>
    </w:div>
    <w:div w:id="1769502550">
      <w:bodyDiv w:val="1"/>
      <w:marLeft w:val="0"/>
      <w:marRight w:val="0"/>
      <w:marTop w:val="0"/>
      <w:marBottom w:val="0"/>
      <w:divBdr>
        <w:top w:val="none" w:sz="0" w:space="0" w:color="auto"/>
        <w:left w:val="none" w:sz="0" w:space="0" w:color="auto"/>
        <w:bottom w:val="none" w:sz="0" w:space="0" w:color="auto"/>
        <w:right w:val="none" w:sz="0" w:space="0" w:color="auto"/>
      </w:divBdr>
    </w:div>
    <w:div w:id="1772161158">
      <w:bodyDiv w:val="1"/>
      <w:marLeft w:val="0"/>
      <w:marRight w:val="0"/>
      <w:marTop w:val="0"/>
      <w:marBottom w:val="0"/>
      <w:divBdr>
        <w:top w:val="none" w:sz="0" w:space="0" w:color="auto"/>
        <w:left w:val="none" w:sz="0" w:space="0" w:color="auto"/>
        <w:bottom w:val="none" w:sz="0" w:space="0" w:color="auto"/>
        <w:right w:val="none" w:sz="0" w:space="0" w:color="auto"/>
      </w:divBdr>
    </w:div>
    <w:div w:id="1780055332">
      <w:bodyDiv w:val="1"/>
      <w:marLeft w:val="0"/>
      <w:marRight w:val="0"/>
      <w:marTop w:val="0"/>
      <w:marBottom w:val="0"/>
      <w:divBdr>
        <w:top w:val="none" w:sz="0" w:space="0" w:color="auto"/>
        <w:left w:val="none" w:sz="0" w:space="0" w:color="auto"/>
        <w:bottom w:val="none" w:sz="0" w:space="0" w:color="auto"/>
        <w:right w:val="none" w:sz="0" w:space="0" w:color="auto"/>
      </w:divBdr>
      <w:divsChild>
        <w:div w:id="1736663693">
          <w:marLeft w:val="0"/>
          <w:marRight w:val="0"/>
          <w:marTop w:val="0"/>
          <w:marBottom w:val="0"/>
          <w:divBdr>
            <w:top w:val="none" w:sz="0" w:space="0" w:color="auto"/>
            <w:left w:val="none" w:sz="0" w:space="0" w:color="auto"/>
            <w:bottom w:val="none" w:sz="0" w:space="0" w:color="auto"/>
            <w:right w:val="none" w:sz="0" w:space="0" w:color="auto"/>
          </w:divBdr>
          <w:divsChild>
            <w:div w:id="17704001">
              <w:marLeft w:val="0"/>
              <w:marRight w:val="0"/>
              <w:marTop w:val="0"/>
              <w:marBottom w:val="0"/>
              <w:divBdr>
                <w:top w:val="none" w:sz="0" w:space="0" w:color="auto"/>
                <w:left w:val="none" w:sz="0" w:space="0" w:color="auto"/>
                <w:bottom w:val="none" w:sz="0" w:space="0" w:color="auto"/>
                <w:right w:val="none" w:sz="0" w:space="0" w:color="auto"/>
              </w:divBdr>
            </w:div>
            <w:div w:id="477692594">
              <w:marLeft w:val="0"/>
              <w:marRight w:val="0"/>
              <w:marTop w:val="0"/>
              <w:marBottom w:val="0"/>
              <w:divBdr>
                <w:top w:val="none" w:sz="0" w:space="0" w:color="auto"/>
                <w:left w:val="none" w:sz="0" w:space="0" w:color="auto"/>
                <w:bottom w:val="none" w:sz="0" w:space="0" w:color="auto"/>
                <w:right w:val="none" w:sz="0" w:space="0" w:color="auto"/>
              </w:divBdr>
            </w:div>
            <w:div w:id="628322418">
              <w:marLeft w:val="0"/>
              <w:marRight w:val="0"/>
              <w:marTop w:val="0"/>
              <w:marBottom w:val="0"/>
              <w:divBdr>
                <w:top w:val="none" w:sz="0" w:space="0" w:color="auto"/>
                <w:left w:val="none" w:sz="0" w:space="0" w:color="auto"/>
                <w:bottom w:val="none" w:sz="0" w:space="0" w:color="auto"/>
                <w:right w:val="none" w:sz="0" w:space="0" w:color="auto"/>
              </w:divBdr>
            </w:div>
            <w:div w:id="665982817">
              <w:marLeft w:val="0"/>
              <w:marRight w:val="0"/>
              <w:marTop w:val="0"/>
              <w:marBottom w:val="0"/>
              <w:divBdr>
                <w:top w:val="none" w:sz="0" w:space="0" w:color="auto"/>
                <w:left w:val="none" w:sz="0" w:space="0" w:color="auto"/>
                <w:bottom w:val="none" w:sz="0" w:space="0" w:color="auto"/>
                <w:right w:val="none" w:sz="0" w:space="0" w:color="auto"/>
              </w:divBdr>
            </w:div>
            <w:div w:id="815604212">
              <w:marLeft w:val="0"/>
              <w:marRight w:val="0"/>
              <w:marTop w:val="0"/>
              <w:marBottom w:val="0"/>
              <w:divBdr>
                <w:top w:val="none" w:sz="0" w:space="0" w:color="auto"/>
                <w:left w:val="none" w:sz="0" w:space="0" w:color="auto"/>
                <w:bottom w:val="none" w:sz="0" w:space="0" w:color="auto"/>
                <w:right w:val="none" w:sz="0" w:space="0" w:color="auto"/>
              </w:divBdr>
            </w:div>
            <w:div w:id="1503816102">
              <w:marLeft w:val="0"/>
              <w:marRight w:val="0"/>
              <w:marTop w:val="0"/>
              <w:marBottom w:val="0"/>
              <w:divBdr>
                <w:top w:val="none" w:sz="0" w:space="0" w:color="auto"/>
                <w:left w:val="none" w:sz="0" w:space="0" w:color="auto"/>
                <w:bottom w:val="none" w:sz="0" w:space="0" w:color="auto"/>
                <w:right w:val="none" w:sz="0" w:space="0" w:color="auto"/>
              </w:divBdr>
            </w:div>
            <w:div w:id="1784231163">
              <w:marLeft w:val="0"/>
              <w:marRight w:val="0"/>
              <w:marTop w:val="0"/>
              <w:marBottom w:val="0"/>
              <w:divBdr>
                <w:top w:val="none" w:sz="0" w:space="0" w:color="auto"/>
                <w:left w:val="none" w:sz="0" w:space="0" w:color="auto"/>
                <w:bottom w:val="none" w:sz="0" w:space="0" w:color="auto"/>
                <w:right w:val="none" w:sz="0" w:space="0" w:color="auto"/>
              </w:divBdr>
            </w:div>
            <w:div w:id="1803382209">
              <w:marLeft w:val="0"/>
              <w:marRight w:val="0"/>
              <w:marTop w:val="0"/>
              <w:marBottom w:val="0"/>
              <w:divBdr>
                <w:top w:val="none" w:sz="0" w:space="0" w:color="auto"/>
                <w:left w:val="none" w:sz="0" w:space="0" w:color="auto"/>
                <w:bottom w:val="none" w:sz="0" w:space="0" w:color="auto"/>
                <w:right w:val="none" w:sz="0" w:space="0" w:color="auto"/>
              </w:divBdr>
            </w:div>
            <w:div w:id="1851529063">
              <w:marLeft w:val="0"/>
              <w:marRight w:val="0"/>
              <w:marTop w:val="0"/>
              <w:marBottom w:val="0"/>
              <w:divBdr>
                <w:top w:val="none" w:sz="0" w:space="0" w:color="auto"/>
                <w:left w:val="none" w:sz="0" w:space="0" w:color="auto"/>
                <w:bottom w:val="none" w:sz="0" w:space="0" w:color="auto"/>
                <w:right w:val="none" w:sz="0" w:space="0" w:color="auto"/>
              </w:divBdr>
            </w:div>
            <w:div w:id="19711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4606">
      <w:bodyDiv w:val="1"/>
      <w:marLeft w:val="0"/>
      <w:marRight w:val="0"/>
      <w:marTop w:val="0"/>
      <w:marBottom w:val="0"/>
      <w:divBdr>
        <w:top w:val="none" w:sz="0" w:space="0" w:color="auto"/>
        <w:left w:val="none" w:sz="0" w:space="0" w:color="auto"/>
        <w:bottom w:val="none" w:sz="0" w:space="0" w:color="auto"/>
        <w:right w:val="none" w:sz="0" w:space="0" w:color="auto"/>
      </w:divBdr>
    </w:div>
    <w:div w:id="1785420625">
      <w:bodyDiv w:val="1"/>
      <w:marLeft w:val="0"/>
      <w:marRight w:val="0"/>
      <w:marTop w:val="0"/>
      <w:marBottom w:val="0"/>
      <w:divBdr>
        <w:top w:val="none" w:sz="0" w:space="0" w:color="auto"/>
        <w:left w:val="none" w:sz="0" w:space="0" w:color="auto"/>
        <w:bottom w:val="none" w:sz="0" w:space="0" w:color="auto"/>
        <w:right w:val="none" w:sz="0" w:space="0" w:color="auto"/>
      </w:divBdr>
    </w:div>
    <w:div w:id="1802914426">
      <w:bodyDiv w:val="1"/>
      <w:marLeft w:val="0"/>
      <w:marRight w:val="0"/>
      <w:marTop w:val="0"/>
      <w:marBottom w:val="0"/>
      <w:divBdr>
        <w:top w:val="none" w:sz="0" w:space="0" w:color="auto"/>
        <w:left w:val="none" w:sz="0" w:space="0" w:color="auto"/>
        <w:bottom w:val="none" w:sz="0" w:space="0" w:color="auto"/>
        <w:right w:val="none" w:sz="0" w:space="0" w:color="auto"/>
      </w:divBdr>
    </w:div>
    <w:div w:id="1869636292">
      <w:bodyDiv w:val="1"/>
      <w:marLeft w:val="0"/>
      <w:marRight w:val="0"/>
      <w:marTop w:val="0"/>
      <w:marBottom w:val="0"/>
      <w:divBdr>
        <w:top w:val="none" w:sz="0" w:space="0" w:color="auto"/>
        <w:left w:val="none" w:sz="0" w:space="0" w:color="auto"/>
        <w:bottom w:val="none" w:sz="0" w:space="0" w:color="auto"/>
        <w:right w:val="none" w:sz="0" w:space="0" w:color="auto"/>
      </w:divBdr>
      <w:divsChild>
        <w:div w:id="311101597">
          <w:marLeft w:val="0"/>
          <w:marRight w:val="0"/>
          <w:marTop w:val="0"/>
          <w:marBottom w:val="0"/>
          <w:divBdr>
            <w:top w:val="none" w:sz="0" w:space="0" w:color="auto"/>
            <w:left w:val="none" w:sz="0" w:space="0" w:color="auto"/>
            <w:bottom w:val="none" w:sz="0" w:space="0" w:color="auto"/>
            <w:right w:val="none" w:sz="0" w:space="0" w:color="auto"/>
          </w:divBdr>
          <w:divsChild>
            <w:div w:id="306475022">
              <w:marLeft w:val="0"/>
              <w:marRight w:val="0"/>
              <w:marTop w:val="0"/>
              <w:marBottom w:val="0"/>
              <w:divBdr>
                <w:top w:val="none" w:sz="0" w:space="0" w:color="auto"/>
                <w:left w:val="none" w:sz="0" w:space="0" w:color="auto"/>
                <w:bottom w:val="none" w:sz="0" w:space="0" w:color="auto"/>
                <w:right w:val="none" w:sz="0" w:space="0" w:color="auto"/>
              </w:divBdr>
            </w:div>
            <w:div w:id="935484409">
              <w:marLeft w:val="0"/>
              <w:marRight w:val="0"/>
              <w:marTop w:val="0"/>
              <w:marBottom w:val="0"/>
              <w:divBdr>
                <w:top w:val="none" w:sz="0" w:space="0" w:color="auto"/>
                <w:left w:val="none" w:sz="0" w:space="0" w:color="auto"/>
                <w:bottom w:val="none" w:sz="0" w:space="0" w:color="auto"/>
                <w:right w:val="none" w:sz="0" w:space="0" w:color="auto"/>
              </w:divBdr>
            </w:div>
            <w:div w:id="1392845069">
              <w:marLeft w:val="0"/>
              <w:marRight w:val="0"/>
              <w:marTop w:val="0"/>
              <w:marBottom w:val="0"/>
              <w:divBdr>
                <w:top w:val="none" w:sz="0" w:space="0" w:color="auto"/>
                <w:left w:val="none" w:sz="0" w:space="0" w:color="auto"/>
                <w:bottom w:val="none" w:sz="0" w:space="0" w:color="auto"/>
                <w:right w:val="none" w:sz="0" w:space="0" w:color="auto"/>
              </w:divBdr>
            </w:div>
            <w:div w:id="171280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03901">
      <w:bodyDiv w:val="1"/>
      <w:marLeft w:val="0"/>
      <w:marRight w:val="0"/>
      <w:marTop w:val="0"/>
      <w:marBottom w:val="0"/>
      <w:divBdr>
        <w:top w:val="none" w:sz="0" w:space="0" w:color="auto"/>
        <w:left w:val="none" w:sz="0" w:space="0" w:color="auto"/>
        <w:bottom w:val="none" w:sz="0" w:space="0" w:color="auto"/>
        <w:right w:val="none" w:sz="0" w:space="0" w:color="auto"/>
      </w:divBdr>
    </w:div>
    <w:div w:id="1894926381">
      <w:bodyDiv w:val="1"/>
      <w:marLeft w:val="0"/>
      <w:marRight w:val="0"/>
      <w:marTop w:val="0"/>
      <w:marBottom w:val="0"/>
      <w:divBdr>
        <w:top w:val="none" w:sz="0" w:space="0" w:color="auto"/>
        <w:left w:val="none" w:sz="0" w:space="0" w:color="auto"/>
        <w:bottom w:val="none" w:sz="0" w:space="0" w:color="auto"/>
        <w:right w:val="none" w:sz="0" w:space="0" w:color="auto"/>
      </w:divBdr>
    </w:div>
    <w:div w:id="1923417049">
      <w:bodyDiv w:val="1"/>
      <w:marLeft w:val="0"/>
      <w:marRight w:val="0"/>
      <w:marTop w:val="0"/>
      <w:marBottom w:val="0"/>
      <w:divBdr>
        <w:top w:val="none" w:sz="0" w:space="0" w:color="auto"/>
        <w:left w:val="none" w:sz="0" w:space="0" w:color="auto"/>
        <w:bottom w:val="none" w:sz="0" w:space="0" w:color="auto"/>
        <w:right w:val="none" w:sz="0" w:space="0" w:color="auto"/>
      </w:divBdr>
    </w:div>
    <w:div w:id="1925412689">
      <w:bodyDiv w:val="1"/>
      <w:marLeft w:val="0"/>
      <w:marRight w:val="0"/>
      <w:marTop w:val="0"/>
      <w:marBottom w:val="0"/>
      <w:divBdr>
        <w:top w:val="none" w:sz="0" w:space="0" w:color="auto"/>
        <w:left w:val="none" w:sz="0" w:space="0" w:color="auto"/>
        <w:bottom w:val="none" w:sz="0" w:space="0" w:color="auto"/>
        <w:right w:val="none" w:sz="0" w:space="0" w:color="auto"/>
      </w:divBdr>
      <w:divsChild>
        <w:div w:id="747112255">
          <w:marLeft w:val="0"/>
          <w:marRight w:val="0"/>
          <w:marTop w:val="0"/>
          <w:marBottom w:val="0"/>
          <w:divBdr>
            <w:top w:val="none" w:sz="0" w:space="0" w:color="auto"/>
            <w:left w:val="none" w:sz="0" w:space="0" w:color="auto"/>
            <w:bottom w:val="none" w:sz="0" w:space="0" w:color="auto"/>
            <w:right w:val="none" w:sz="0" w:space="0" w:color="auto"/>
          </w:divBdr>
        </w:div>
      </w:divsChild>
    </w:div>
    <w:div w:id="1927884114">
      <w:bodyDiv w:val="1"/>
      <w:marLeft w:val="0"/>
      <w:marRight w:val="0"/>
      <w:marTop w:val="0"/>
      <w:marBottom w:val="0"/>
      <w:divBdr>
        <w:top w:val="none" w:sz="0" w:space="0" w:color="auto"/>
        <w:left w:val="none" w:sz="0" w:space="0" w:color="auto"/>
        <w:bottom w:val="none" w:sz="0" w:space="0" w:color="auto"/>
        <w:right w:val="none" w:sz="0" w:space="0" w:color="auto"/>
      </w:divBdr>
    </w:div>
    <w:div w:id="1937709176">
      <w:bodyDiv w:val="1"/>
      <w:marLeft w:val="0"/>
      <w:marRight w:val="0"/>
      <w:marTop w:val="0"/>
      <w:marBottom w:val="0"/>
      <w:divBdr>
        <w:top w:val="none" w:sz="0" w:space="0" w:color="auto"/>
        <w:left w:val="none" w:sz="0" w:space="0" w:color="auto"/>
        <w:bottom w:val="none" w:sz="0" w:space="0" w:color="auto"/>
        <w:right w:val="none" w:sz="0" w:space="0" w:color="auto"/>
      </w:divBdr>
      <w:divsChild>
        <w:div w:id="467015340">
          <w:marLeft w:val="0"/>
          <w:marRight w:val="0"/>
          <w:marTop w:val="0"/>
          <w:marBottom w:val="0"/>
          <w:divBdr>
            <w:top w:val="none" w:sz="0" w:space="0" w:color="auto"/>
            <w:left w:val="none" w:sz="0" w:space="0" w:color="auto"/>
            <w:bottom w:val="none" w:sz="0" w:space="0" w:color="auto"/>
            <w:right w:val="none" w:sz="0" w:space="0" w:color="auto"/>
          </w:divBdr>
        </w:div>
        <w:div w:id="799611607">
          <w:marLeft w:val="0"/>
          <w:marRight w:val="0"/>
          <w:marTop w:val="0"/>
          <w:marBottom w:val="0"/>
          <w:divBdr>
            <w:top w:val="none" w:sz="0" w:space="0" w:color="auto"/>
            <w:left w:val="none" w:sz="0" w:space="0" w:color="auto"/>
            <w:bottom w:val="none" w:sz="0" w:space="0" w:color="auto"/>
            <w:right w:val="none" w:sz="0" w:space="0" w:color="auto"/>
          </w:divBdr>
        </w:div>
        <w:div w:id="1086223382">
          <w:marLeft w:val="0"/>
          <w:marRight w:val="0"/>
          <w:marTop w:val="0"/>
          <w:marBottom w:val="0"/>
          <w:divBdr>
            <w:top w:val="none" w:sz="0" w:space="0" w:color="auto"/>
            <w:left w:val="none" w:sz="0" w:space="0" w:color="auto"/>
            <w:bottom w:val="none" w:sz="0" w:space="0" w:color="auto"/>
            <w:right w:val="none" w:sz="0" w:space="0" w:color="auto"/>
          </w:divBdr>
        </w:div>
        <w:div w:id="1520503700">
          <w:marLeft w:val="0"/>
          <w:marRight w:val="0"/>
          <w:marTop w:val="0"/>
          <w:marBottom w:val="0"/>
          <w:divBdr>
            <w:top w:val="none" w:sz="0" w:space="0" w:color="auto"/>
            <w:left w:val="none" w:sz="0" w:space="0" w:color="auto"/>
            <w:bottom w:val="none" w:sz="0" w:space="0" w:color="auto"/>
            <w:right w:val="none" w:sz="0" w:space="0" w:color="auto"/>
          </w:divBdr>
        </w:div>
      </w:divsChild>
    </w:div>
    <w:div w:id="1940139006">
      <w:bodyDiv w:val="1"/>
      <w:marLeft w:val="0"/>
      <w:marRight w:val="0"/>
      <w:marTop w:val="0"/>
      <w:marBottom w:val="0"/>
      <w:divBdr>
        <w:top w:val="none" w:sz="0" w:space="0" w:color="auto"/>
        <w:left w:val="none" w:sz="0" w:space="0" w:color="auto"/>
        <w:bottom w:val="none" w:sz="0" w:space="0" w:color="auto"/>
        <w:right w:val="none" w:sz="0" w:space="0" w:color="auto"/>
      </w:divBdr>
    </w:div>
    <w:div w:id="1952735978">
      <w:bodyDiv w:val="1"/>
      <w:marLeft w:val="0"/>
      <w:marRight w:val="0"/>
      <w:marTop w:val="0"/>
      <w:marBottom w:val="0"/>
      <w:divBdr>
        <w:top w:val="none" w:sz="0" w:space="0" w:color="auto"/>
        <w:left w:val="none" w:sz="0" w:space="0" w:color="auto"/>
        <w:bottom w:val="none" w:sz="0" w:space="0" w:color="auto"/>
        <w:right w:val="none" w:sz="0" w:space="0" w:color="auto"/>
      </w:divBdr>
    </w:div>
    <w:div w:id="2054453068">
      <w:bodyDiv w:val="1"/>
      <w:marLeft w:val="0"/>
      <w:marRight w:val="0"/>
      <w:marTop w:val="0"/>
      <w:marBottom w:val="0"/>
      <w:divBdr>
        <w:top w:val="none" w:sz="0" w:space="0" w:color="auto"/>
        <w:left w:val="none" w:sz="0" w:space="0" w:color="auto"/>
        <w:bottom w:val="none" w:sz="0" w:space="0" w:color="auto"/>
        <w:right w:val="none" w:sz="0" w:space="0" w:color="auto"/>
      </w:divBdr>
      <w:divsChild>
        <w:div w:id="37364411">
          <w:marLeft w:val="0"/>
          <w:marRight w:val="0"/>
          <w:marTop w:val="0"/>
          <w:marBottom w:val="0"/>
          <w:divBdr>
            <w:top w:val="none" w:sz="0" w:space="0" w:color="auto"/>
            <w:left w:val="none" w:sz="0" w:space="0" w:color="auto"/>
            <w:bottom w:val="none" w:sz="0" w:space="0" w:color="auto"/>
            <w:right w:val="none" w:sz="0" w:space="0" w:color="auto"/>
          </w:divBdr>
        </w:div>
        <w:div w:id="45876224">
          <w:marLeft w:val="0"/>
          <w:marRight w:val="0"/>
          <w:marTop w:val="0"/>
          <w:marBottom w:val="0"/>
          <w:divBdr>
            <w:top w:val="none" w:sz="0" w:space="0" w:color="auto"/>
            <w:left w:val="none" w:sz="0" w:space="0" w:color="auto"/>
            <w:bottom w:val="none" w:sz="0" w:space="0" w:color="auto"/>
            <w:right w:val="none" w:sz="0" w:space="0" w:color="auto"/>
          </w:divBdr>
        </w:div>
        <w:div w:id="98525640">
          <w:marLeft w:val="0"/>
          <w:marRight w:val="0"/>
          <w:marTop w:val="0"/>
          <w:marBottom w:val="0"/>
          <w:divBdr>
            <w:top w:val="none" w:sz="0" w:space="0" w:color="auto"/>
            <w:left w:val="none" w:sz="0" w:space="0" w:color="auto"/>
            <w:bottom w:val="none" w:sz="0" w:space="0" w:color="auto"/>
            <w:right w:val="none" w:sz="0" w:space="0" w:color="auto"/>
          </w:divBdr>
        </w:div>
        <w:div w:id="113450153">
          <w:marLeft w:val="0"/>
          <w:marRight w:val="0"/>
          <w:marTop w:val="0"/>
          <w:marBottom w:val="0"/>
          <w:divBdr>
            <w:top w:val="none" w:sz="0" w:space="0" w:color="auto"/>
            <w:left w:val="none" w:sz="0" w:space="0" w:color="auto"/>
            <w:bottom w:val="none" w:sz="0" w:space="0" w:color="auto"/>
            <w:right w:val="none" w:sz="0" w:space="0" w:color="auto"/>
          </w:divBdr>
        </w:div>
        <w:div w:id="118646868">
          <w:marLeft w:val="0"/>
          <w:marRight w:val="0"/>
          <w:marTop w:val="0"/>
          <w:marBottom w:val="0"/>
          <w:divBdr>
            <w:top w:val="none" w:sz="0" w:space="0" w:color="auto"/>
            <w:left w:val="none" w:sz="0" w:space="0" w:color="auto"/>
            <w:bottom w:val="none" w:sz="0" w:space="0" w:color="auto"/>
            <w:right w:val="none" w:sz="0" w:space="0" w:color="auto"/>
          </w:divBdr>
        </w:div>
        <w:div w:id="120809455">
          <w:marLeft w:val="0"/>
          <w:marRight w:val="0"/>
          <w:marTop w:val="0"/>
          <w:marBottom w:val="0"/>
          <w:divBdr>
            <w:top w:val="none" w:sz="0" w:space="0" w:color="auto"/>
            <w:left w:val="none" w:sz="0" w:space="0" w:color="auto"/>
            <w:bottom w:val="none" w:sz="0" w:space="0" w:color="auto"/>
            <w:right w:val="none" w:sz="0" w:space="0" w:color="auto"/>
          </w:divBdr>
        </w:div>
        <w:div w:id="165940854">
          <w:marLeft w:val="0"/>
          <w:marRight w:val="0"/>
          <w:marTop w:val="0"/>
          <w:marBottom w:val="0"/>
          <w:divBdr>
            <w:top w:val="none" w:sz="0" w:space="0" w:color="auto"/>
            <w:left w:val="none" w:sz="0" w:space="0" w:color="auto"/>
            <w:bottom w:val="none" w:sz="0" w:space="0" w:color="auto"/>
            <w:right w:val="none" w:sz="0" w:space="0" w:color="auto"/>
          </w:divBdr>
        </w:div>
        <w:div w:id="184448259">
          <w:marLeft w:val="0"/>
          <w:marRight w:val="0"/>
          <w:marTop w:val="0"/>
          <w:marBottom w:val="0"/>
          <w:divBdr>
            <w:top w:val="none" w:sz="0" w:space="0" w:color="auto"/>
            <w:left w:val="none" w:sz="0" w:space="0" w:color="auto"/>
            <w:bottom w:val="none" w:sz="0" w:space="0" w:color="auto"/>
            <w:right w:val="none" w:sz="0" w:space="0" w:color="auto"/>
          </w:divBdr>
        </w:div>
        <w:div w:id="188110743">
          <w:marLeft w:val="0"/>
          <w:marRight w:val="0"/>
          <w:marTop w:val="0"/>
          <w:marBottom w:val="0"/>
          <w:divBdr>
            <w:top w:val="none" w:sz="0" w:space="0" w:color="auto"/>
            <w:left w:val="none" w:sz="0" w:space="0" w:color="auto"/>
            <w:bottom w:val="none" w:sz="0" w:space="0" w:color="auto"/>
            <w:right w:val="none" w:sz="0" w:space="0" w:color="auto"/>
          </w:divBdr>
        </w:div>
        <w:div w:id="208154195">
          <w:marLeft w:val="0"/>
          <w:marRight w:val="0"/>
          <w:marTop w:val="0"/>
          <w:marBottom w:val="0"/>
          <w:divBdr>
            <w:top w:val="none" w:sz="0" w:space="0" w:color="auto"/>
            <w:left w:val="none" w:sz="0" w:space="0" w:color="auto"/>
            <w:bottom w:val="none" w:sz="0" w:space="0" w:color="auto"/>
            <w:right w:val="none" w:sz="0" w:space="0" w:color="auto"/>
          </w:divBdr>
        </w:div>
        <w:div w:id="218441199">
          <w:marLeft w:val="0"/>
          <w:marRight w:val="0"/>
          <w:marTop w:val="0"/>
          <w:marBottom w:val="0"/>
          <w:divBdr>
            <w:top w:val="none" w:sz="0" w:space="0" w:color="auto"/>
            <w:left w:val="none" w:sz="0" w:space="0" w:color="auto"/>
            <w:bottom w:val="none" w:sz="0" w:space="0" w:color="auto"/>
            <w:right w:val="none" w:sz="0" w:space="0" w:color="auto"/>
          </w:divBdr>
        </w:div>
        <w:div w:id="218980959">
          <w:marLeft w:val="0"/>
          <w:marRight w:val="0"/>
          <w:marTop w:val="0"/>
          <w:marBottom w:val="0"/>
          <w:divBdr>
            <w:top w:val="none" w:sz="0" w:space="0" w:color="auto"/>
            <w:left w:val="none" w:sz="0" w:space="0" w:color="auto"/>
            <w:bottom w:val="none" w:sz="0" w:space="0" w:color="auto"/>
            <w:right w:val="none" w:sz="0" w:space="0" w:color="auto"/>
          </w:divBdr>
        </w:div>
        <w:div w:id="228274804">
          <w:marLeft w:val="0"/>
          <w:marRight w:val="0"/>
          <w:marTop w:val="0"/>
          <w:marBottom w:val="0"/>
          <w:divBdr>
            <w:top w:val="none" w:sz="0" w:space="0" w:color="auto"/>
            <w:left w:val="none" w:sz="0" w:space="0" w:color="auto"/>
            <w:bottom w:val="none" w:sz="0" w:space="0" w:color="auto"/>
            <w:right w:val="none" w:sz="0" w:space="0" w:color="auto"/>
          </w:divBdr>
        </w:div>
        <w:div w:id="244849501">
          <w:marLeft w:val="0"/>
          <w:marRight w:val="0"/>
          <w:marTop w:val="0"/>
          <w:marBottom w:val="0"/>
          <w:divBdr>
            <w:top w:val="none" w:sz="0" w:space="0" w:color="auto"/>
            <w:left w:val="none" w:sz="0" w:space="0" w:color="auto"/>
            <w:bottom w:val="none" w:sz="0" w:space="0" w:color="auto"/>
            <w:right w:val="none" w:sz="0" w:space="0" w:color="auto"/>
          </w:divBdr>
        </w:div>
        <w:div w:id="321082622">
          <w:marLeft w:val="0"/>
          <w:marRight w:val="0"/>
          <w:marTop w:val="0"/>
          <w:marBottom w:val="0"/>
          <w:divBdr>
            <w:top w:val="none" w:sz="0" w:space="0" w:color="auto"/>
            <w:left w:val="none" w:sz="0" w:space="0" w:color="auto"/>
            <w:bottom w:val="none" w:sz="0" w:space="0" w:color="auto"/>
            <w:right w:val="none" w:sz="0" w:space="0" w:color="auto"/>
          </w:divBdr>
        </w:div>
        <w:div w:id="368992152">
          <w:marLeft w:val="0"/>
          <w:marRight w:val="0"/>
          <w:marTop w:val="0"/>
          <w:marBottom w:val="0"/>
          <w:divBdr>
            <w:top w:val="none" w:sz="0" w:space="0" w:color="auto"/>
            <w:left w:val="none" w:sz="0" w:space="0" w:color="auto"/>
            <w:bottom w:val="none" w:sz="0" w:space="0" w:color="auto"/>
            <w:right w:val="none" w:sz="0" w:space="0" w:color="auto"/>
          </w:divBdr>
        </w:div>
        <w:div w:id="407654978">
          <w:marLeft w:val="0"/>
          <w:marRight w:val="0"/>
          <w:marTop w:val="0"/>
          <w:marBottom w:val="0"/>
          <w:divBdr>
            <w:top w:val="none" w:sz="0" w:space="0" w:color="auto"/>
            <w:left w:val="none" w:sz="0" w:space="0" w:color="auto"/>
            <w:bottom w:val="none" w:sz="0" w:space="0" w:color="auto"/>
            <w:right w:val="none" w:sz="0" w:space="0" w:color="auto"/>
          </w:divBdr>
        </w:div>
        <w:div w:id="410734512">
          <w:marLeft w:val="0"/>
          <w:marRight w:val="0"/>
          <w:marTop w:val="0"/>
          <w:marBottom w:val="0"/>
          <w:divBdr>
            <w:top w:val="none" w:sz="0" w:space="0" w:color="auto"/>
            <w:left w:val="none" w:sz="0" w:space="0" w:color="auto"/>
            <w:bottom w:val="none" w:sz="0" w:space="0" w:color="auto"/>
            <w:right w:val="none" w:sz="0" w:space="0" w:color="auto"/>
          </w:divBdr>
        </w:div>
        <w:div w:id="476651595">
          <w:marLeft w:val="0"/>
          <w:marRight w:val="0"/>
          <w:marTop w:val="0"/>
          <w:marBottom w:val="0"/>
          <w:divBdr>
            <w:top w:val="none" w:sz="0" w:space="0" w:color="auto"/>
            <w:left w:val="none" w:sz="0" w:space="0" w:color="auto"/>
            <w:bottom w:val="none" w:sz="0" w:space="0" w:color="auto"/>
            <w:right w:val="none" w:sz="0" w:space="0" w:color="auto"/>
          </w:divBdr>
        </w:div>
        <w:div w:id="574780967">
          <w:marLeft w:val="0"/>
          <w:marRight w:val="0"/>
          <w:marTop w:val="0"/>
          <w:marBottom w:val="0"/>
          <w:divBdr>
            <w:top w:val="none" w:sz="0" w:space="0" w:color="auto"/>
            <w:left w:val="none" w:sz="0" w:space="0" w:color="auto"/>
            <w:bottom w:val="none" w:sz="0" w:space="0" w:color="auto"/>
            <w:right w:val="none" w:sz="0" w:space="0" w:color="auto"/>
          </w:divBdr>
        </w:div>
        <w:div w:id="642151069">
          <w:marLeft w:val="0"/>
          <w:marRight w:val="0"/>
          <w:marTop w:val="0"/>
          <w:marBottom w:val="0"/>
          <w:divBdr>
            <w:top w:val="none" w:sz="0" w:space="0" w:color="auto"/>
            <w:left w:val="none" w:sz="0" w:space="0" w:color="auto"/>
            <w:bottom w:val="none" w:sz="0" w:space="0" w:color="auto"/>
            <w:right w:val="none" w:sz="0" w:space="0" w:color="auto"/>
          </w:divBdr>
        </w:div>
        <w:div w:id="652415234">
          <w:marLeft w:val="0"/>
          <w:marRight w:val="0"/>
          <w:marTop w:val="0"/>
          <w:marBottom w:val="0"/>
          <w:divBdr>
            <w:top w:val="none" w:sz="0" w:space="0" w:color="auto"/>
            <w:left w:val="none" w:sz="0" w:space="0" w:color="auto"/>
            <w:bottom w:val="none" w:sz="0" w:space="0" w:color="auto"/>
            <w:right w:val="none" w:sz="0" w:space="0" w:color="auto"/>
          </w:divBdr>
        </w:div>
        <w:div w:id="707217878">
          <w:marLeft w:val="0"/>
          <w:marRight w:val="0"/>
          <w:marTop w:val="0"/>
          <w:marBottom w:val="0"/>
          <w:divBdr>
            <w:top w:val="none" w:sz="0" w:space="0" w:color="auto"/>
            <w:left w:val="none" w:sz="0" w:space="0" w:color="auto"/>
            <w:bottom w:val="none" w:sz="0" w:space="0" w:color="auto"/>
            <w:right w:val="none" w:sz="0" w:space="0" w:color="auto"/>
          </w:divBdr>
        </w:div>
        <w:div w:id="768158421">
          <w:marLeft w:val="0"/>
          <w:marRight w:val="0"/>
          <w:marTop w:val="0"/>
          <w:marBottom w:val="0"/>
          <w:divBdr>
            <w:top w:val="none" w:sz="0" w:space="0" w:color="auto"/>
            <w:left w:val="none" w:sz="0" w:space="0" w:color="auto"/>
            <w:bottom w:val="none" w:sz="0" w:space="0" w:color="auto"/>
            <w:right w:val="none" w:sz="0" w:space="0" w:color="auto"/>
          </w:divBdr>
        </w:div>
        <w:div w:id="779109304">
          <w:marLeft w:val="0"/>
          <w:marRight w:val="0"/>
          <w:marTop w:val="0"/>
          <w:marBottom w:val="0"/>
          <w:divBdr>
            <w:top w:val="none" w:sz="0" w:space="0" w:color="auto"/>
            <w:left w:val="none" w:sz="0" w:space="0" w:color="auto"/>
            <w:bottom w:val="none" w:sz="0" w:space="0" w:color="auto"/>
            <w:right w:val="none" w:sz="0" w:space="0" w:color="auto"/>
          </w:divBdr>
        </w:div>
        <w:div w:id="936014252">
          <w:marLeft w:val="0"/>
          <w:marRight w:val="0"/>
          <w:marTop w:val="0"/>
          <w:marBottom w:val="0"/>
          <w:divBdr>
            <w:top w:val="none" w:sz="0" w:space="0" w:color="auto"/>
            <w:left w:val="none" w:sz="0" w:space="0" w:color="auto"/>
            <w:bottom w:val="none" w:sz="0" w:space="0" w:color="auto"/>
            <w:right w:val="none" w:sz="0" w:space="0" w:color="auto"/>
          </w:divBdr>
        </w:div>
        <w:div w:id="949777783">
          <w:marLeft w:val="0"/>
          <w:marRight w:val="0"/>
          <w:marTop w:val="0"/>
          <w:marBottom w:val="0"/>
          <w:divBdr>
            <w:top w:val="none" w:sz="0" w:space="0" w:color="auto"/>
            <w:left w:val="none" w:sz="0" w:space="0" w:color="auto"/>
            <w:bottom w:val="none" w:sz="0" w:space="0" w:color="auto"/>
            <w:right w:val="none" w:sz="0" w:space="0" w:color="auto"/>
          </w:divBdr>
        </w:div>
        <w:div w:id="965432142">
          <w:marLeft w:val="0"/>
          <w:marRight w:val="0"/>
          <w:marTop w:val="0"/>
          <w:marBottom w:val="0"/>
          <w:divBdr>
            <w:top w:val="none" w:sz="0" w:space="0" w:color="auto"/>
            <w:left w:val="none" w:sz="0" w:space="0" w:color="auto"/>
            <w:bottom w:val="none" w:sz="0" w:space="0" w:color="auto"/>
            <w:right w:val="none" w:sz="0" w:space="0" w:color="auto"/>
          </w:divBdr>
        </w:div>
        <w:div w:id="1049770190">
          <w:marLeft w:val="0"/>
          <w:marRight w:val="0"/>
          <w:marTop w:val="0"/>
          <w:marBottom w:val="0"/>
          <w:divBdr>
            <w:top w:val="none" w:sz="0" w:space="0" w:color="auto"/>
            <w:left w:val="none" w:sz="0" w:space="0" w:color="auto"/>
            <w:bottom w:val="none" w:sz="0" w:space="0" w:color="auto"/>
            <w:right w:val="none" w:sz="0" w:space="0" w:color="auto"/>
          </w:divBdr>
        </w:div>
        <w:div w:id="1097556668">
          <w:marLeft w:val="0"/>
          <w:marRight w:val="0"/>
          <w:marTop w:val="0"/>
          <w:marBottom w:val="0"/>
          <w:divBdr>
            <w:top w:val="none" w:sz="0" w:space="0" w:color="auto"/>
            <w:left w:val="none" w:sz="0" w:space="0" w:color="auto"/>
            <w:bottom w:val="none" w:sz="0" w:space="0" w:color="auto"/>
            <w:right w:val="none" w:sz="0" w:space="0" w:color="auto"/>
          </w:divBdr>
        </w:div>
        <w:div w:id="1130439885">
          <w:marLeft w:val="0"/>
          <w:marRight w:val="0"/>
          <w:marTop w:val="0"/>
          <w:marBottom w:val="0"/>
          <w:divBdr>
            <w:top w:val="none" w:sz="0" w:space="0" w:color="auto"/>
            <w:left w:val="none" w:sz="0" w:space="0" w:color="auto"/>
            <w:bottom w:val="none" w:sz="0" w:space="0" w:color="auto"/>
            <w:right w:val="none" w:sz="0" w:space="0" w:color="auto"/>
          </w:divBdr>
        </w:div>
        <w:div w:id="1158499713">
          <w:marLeft w:val="0"/>
          <w:marRight w:val="0"/>
          <w:marTop w:val="0"/>
          <w:marBottom w:val="0"/>
          <w:divBdr>
            <w:top w:val="none" w:sz="0" w:space="0" w:color="auto"/>
            <w:left w:val="none" w:sz="0" w:space="0" w:color="auto"/>
            <w:bottom w:val="none" w:sz="0" w:space="0" w:color="auto"/>
            <w:right w:val="none" w:sz="0" w:space="0" w:color="auto"/>
          </w:divBdr>
        </w:div>
        <w:div w:id="1204751311">
          <w:marLeft w:val="0"/>
          <w:marRight w:val="0"/>
          <w:marTop w:val="0"/>
          <w:marBottom w:val="0"/>
          <w:divBdr>
            <w:top w:val="none" w:sz="0" w:space="0" w:color="auto"/>
            <w:left w:val="none" w:sz="0" w:space="0" w:color="auto"/>
            <w:bottom w:val="none" w:sz="0" w:space="0" w:color="auto"/>
            <w:right w:val="none" w:sz="0" w:space="0" w:color="auto"/>
          </w:divBdr>
        </w:div>
        <w:div w:id="1218126030">
          <w:marLeft w:val="0"/>
          <w:marRight w:val="0"/>
          <w:marTop w:val="0"/>
          <w:marBottom w:val="0"/>
          <w:divBdr>
            <w:top w:val="none" w:sz="0" w:space="0" w:color="auto"/>
            <w:left w:val="none" w:sz="0" w:space="0" w:color="auto"/>
            <w:bottom w:val="none" w:sz="0" w:space="0" w:color="auto"/>
            <w:right w:val="none" w:sz="0" w:space="0" w:color="auto"/>
          </w:divBdr>
        </w:div>
        <w:div w:id="1220437833">
          <w:marLeft w:val="0"/>
          <w:marRight w:val="0"/>
          <w:marTop w:val="0"/>
          <w:marBottom w:val="0"/>
          <w:divBdr>
            <w:top w:val="none" w:sz="0" w:space="0" w:color="auto"/>
            <w:left w:val="none" w:sz="0" w:space="0" w:color="auto"/>
            <w:bottom w:val="none" w:sz="0" w:space="0" w:color="auto"/>
            <w:right w:val="none" w:sz="0" w:space="0" w:color="auto"/>
          </w:divBdr>
        </w:div>
        <w:div w:id="1222984763">
          <w:marLeft w:val="0"/>
          <w:marRight w:val="0"/>
          <w:marTop w:val="0"/>
          <w:marBottom w:val="0"/>
          <w:divBdr>
            <w:top w:val="none" w:sz="0" w:space="0" w:color="auto"/>
            <w:left w:val="none" w:sz="0" w:space="0" w:color="auto"/>
            <w:bottom w:val="none" w:sz="0" w:space="0" w:color="auto"/>
            <w:right w:val="none" w:sz="0" w:space="0" w:color="auto"/>
          </w:divBdr>
        </w:div>
        <w:div w:id="1271427191">
          <w:marLeft w:val="0"/>
          <w:marRight w:val="0"/>
          <w:marTop w:val="0"/>
          <w:marBottom w:val="0"/>
          <w:divBdr>
            <w:top w:val="none" w:sz="0" w:space="0" w:color="auto"/>
            <w:left w:val="none" w:sz="0" w:space="0" w:color="auto"/>
            <w:bottom w:val="none" w:sz="0" w:space="0" w:color="auto"/>
            <w:right w:val="none" w:sz="0" w:space="0" w:color="auto"/>
          </w:divBdr>
        </w:div>
        <w:div w:id="1279070761">
          <w:marLeft w:val="0"/>
          <w:marRight w:val="0"/>
          <w:marTop w:val="0"/>
          <w:marBottom w:val="0"/>
          <w:divBdr>
            <w:top w:val="none" w:sz="0" w:space="0" w:color="auto"/>
            <w:left w:val="none" w:sz="0" w:space="0" w:color="auto"/>
            <w:bottom w:val="none" w:sz="0" w:space="0" w:color="auto"/>
            <w:right w:val="none" w:sz="0" w:space="0" w:color="auto"/>
          </w:divBdr>
        </w:div>
        <w:div w:id="1336572409">
          <w:marLeft w:val="0"/>
          <w:marRight w:val="0"/>
          <w:marTop w:val="0"/>
          <w:marBottom w:val="0"/>
          <w:divBdr>
            <w:top w:val="none" w:sz="0" w:space="0" w:color="auto"/>
            <w:left w:val="none" w:sz="0" w:space="0" w:color="auto"/>
            <w:bottom w:val="none" w:sz="0" w:space="0" w:color="auto"/>
            <w:right w:val="none" w:sz="0" w:space="0" w:color="auto"/>
          </w:divBdr>
        </w:div>
        <w:div w:id="1347440538">
          <w:marLeft w:val="0"/>
          <w:marRight w:val="0"/>
          <w:marTop w:val="0"/>
          <w:marBottom w:val="0"/>
          <w:divBdr>
            <w:top w:val="none" w:sz="0" w:space="0" w:color="auto"/>
            <w:left w:val="none" w:sz="0" w:space="0" w:color="auto"/>
            <w:bottom w:val="none" w:sz="0" w:space="0" w:color="auto"/>
            <w:right w:val="none" w:sz="0" w:space="0" w:color="auto"/>
          </w:divBdr>
        </w:div>
        <w:div w:id="1388721620">
          <w:marLeft w:val="0"/>
          <w:marRight w:val="0"/>
          <w:marTop w:val="0"/>
          <w:marBottom w:val="0"/>
          <w:divBdr>
            <w:top w:val="none" w:sz="0" w:space="0" w:color="auto"/>
            <w:left w:val="none" w:sz="0" w:space="0" w:color="auto"/>
            <w:bottom w:val="none" w:sz="0" w:space="0" w:color="auto"/>
            <w:right w:val="none" w:sz="0" w:space="0" w:color="auto"/>
          </w:divBdr>
        </w:div>
        <w:div w:id="1420904960">
          <w:marLeft w:val="0"/>
          <w:marRight w:val="0"/>
          <w:marTop w:val="0"/>
          <w:marBottom w:val="0"/>
          <w:divBdr>
            <w:top w:val="none" w:sz="0" w:space="0" w:color="auto"/>
            <w:left w:val="none" w:sz="0" w:space="0" w:color="auto"/>
            <w:bottom w:val="none" w:sz="0" w:space="0" w:color="auto"/>
            <w:right w:val="none" w:sz="0" w:space="0" w:color="auto"/>
          </w:divBdr>
        </w:div>
        <w:div w:id="1426876105">
          <w:marLeft w:val="0"/>
          <w:marRight w:val="0"/>
          <w:marTop w:val="0"/>
          <w:marBottom w:val="0"/>
          <w:divBdr>
            <w:top w:val="none" w:sz="0" w:space="0" w:color="auto"/>
            <w:left w:val="none" w:sz="0" w:space="0" w:color="auto"/>
            <w:bottom w:val="none" w:sz="0" w:space="0" w:color="auto"/>
            <w:right w:val="none" w:sz="0" w:space="0" w:color="auto"/>
          </w:divBdr>
        </w:div>
        <w:div w:id="1462310118">
          <w:marLeft w:val="0"/>
          <w:marRight w:val="0"/>
          <w:marTop w:val="0"/>
          <w:marBottom w:val="0"/>
          <w:divBdr>
            <w:top w:val="none" w:sz="0" w:space="0" w:color="auto"/>
            <w:left w:val="none" w:sz="0" w:space="0" w:color="auto"/>
            <w:bottom w:val="none" w:sz="0" w:space="0" w:color="auto"/>
            <w:right w:val="none" w:sz="0" w:space="0" w:color="auto"/>
          </w:divBdr>
        </w:div>
        <w:div w:id="1469863635">
          <w:marLeft w:val="0"/>
          <w:marRight w:val="0"/>
          <w:marTop w:val="0"/>
          <w:marBottom w:val="0"/>
          <w:divBdr>
            <w:top w:val="none" w:sz="0" w:space="0" w:color="auto"/>
            <w:left w:val="none" w:sz="0" w:space="0" w:color="auto"/>
            <w:bottom w:val="none" w:sz="0" w:space="0" w:color="auto"/>
            <w:right w:val="none" w:sz="0" w:space="0" w:color="auto"/>
          </w:divBdr>
        </w:div>
        <w:div w:id="1486048227">
          <w:marLeft w:val="0"/>
          <w:marRight w:val="0"/>
          <w:marTop w:val="0"/>
          <w:marBottom w:val="0"/>
          <w:divBdr>
            <w:top w:val="none" w:sz="0" w:space="0" w:color="auto"/>
            <w:left w:val="none" w:sz="0" w:space="0" w:color="auto"/>
            <w:bottom w:val="none" w:sz="0" w:space="0" w:color="auto"/>
            <w:right w:val="none" w:sz="0" w:space="0" w:color="auto"/>
          </w:divBdr>
        </w:div>
        <w:div w:id="1640333229">
          <w:marLeft w:val="0"/>
          <w:marRight w:val="0"/>
          <w:marTop w:val="0"/>
          <w:marBottom w:val="0"/>
          <w:divBdr>
            <w:top w:val="none" w:sz="0" w:space="0" w:color="auto"/>
            <w:left w:val="none" w:sz="0" w:space="0" w:color="auto"/>
            <w:bottom w:val="none" w:sz="0" w:space="0" w:color="auto"/>
            <w:right w:val="none" w:sz="0" w:space="0" w:color="auto"/>
          </w:divBdr>
        </w:div>
        <w:div w:id="1668165176">
          <w:marLeft w:val="0"/>
          <w:marRight w:val="0"/>
          <w:marTop w:val="0"/>
          <w:marBottom w:val="0"/>
          <w:divBdr>
            <w:top w:val="none" w:sz="0" w:space="0" w:color="auto"/>
            <w:left w:val="none" w:sz="0" w:space="0" w:color="auto"/>
            <w:bottom w:val="none" w:sz="0" w:space="0" w:color="auto"/>
            <w:right w:val="none" w:sz="0" w:space="0" w:color="auto"/>
          </w:divBdr>
        </w:div>
        <w:div w:id="1669597270">
          <w:marLeft w:val="0"/>
          <w:marRight w:val="0"/>
          <w:marTop w:val="0"/>
          <w:marBottom w:val="0"/>
          <w:divBdr>
            <w:top w:val="none" w:sz="0" w:space="0" w:color="auto"/>
            <w:left w:val="none" w:sz="0" w:space="0" w:color="auto"/>
            <w:bottom w:val="none" w:sz="0" w:space="0" w:color="auto"/>
            <w:right w:val="none" w:sz="0" w:space="0" w:color="auto"/>
          </w:divBdr>
        </w:div>
        <w:div w:id="1671055392">
          <w:marLeft w:val="0"/>
          <w:marRight w:val="0"/>
          <w:marTop w:val="0"/>
          <w:marBottom w:val="0"/>
          <w:divBdr>
            <w:top w:val="none" w:sz="0" w:space="0" w:color="auto"/>
            <w:left w:val="none" w:sz="0" w:space="0" w:color="auto"/>
            <w:bottom w:val="none" w:sz="0" w:space="0" w:color="auto"/>
            <w:right w:val="none" w:sz="0" w:space="0" w:color="auto"/>
          </w:divBdr>
        </w:div>
        <w:div w:id="1721203548">
          <w:marLeft w:val="0"/>
          <w:marRight w:val="0"/>
          <w:marTop w:val="0"/>
          <w:marBottom w:val="0"/>
          <w:divBdr>
            <w:top w:val="none" w:sz="0" w:space="0" w:color="auto"/>
            <w:left w:val="none" w:sz="0" w:space="0" w:color="auto"/>
            <w:bottom w:val="none" w:sz="0" w:space="0" w:color="auto"/>
            <w:right w:val="none" w:sz="0" w:space="0" w:color="auto"/>
          </w:divBdr>
        </w:div>
        <w:div w:id="1738359736">
          <w:marLeft w:val="0"/>
          <w:marRight w:val="0"/>
          <w:marTop w:val="0"/>
          <w:marBottom w:val="0"/>
          <w:divBdr>
            <w:top w:val="none" w:sz="0" w:space="0" w:color="auto"/>
            <w:left w:val="none" w:sz="0" w:space="0" w:color="auto"/>
            <w:bottom w:val="none" w:sz="0" w:space="0" w:color="auto"/>
            <w:right w:val="none" w:sz="0" w:space="0" w:color="auto"/>
          </w:divBdr>
        </w:div>
        <w:div w:id="1743982473">
          <w:marLeft w:val="0"/>
          <w:marRight w:val="0"/>
          <w:marTop w:val="0"/>
          <w:marBottom w:val="0"/>
          <w:divBdr>
            <w:top w:val="none" w:sz="0" w:space="0" w:color="auto"/>
            <w:left w:val="none" w:sz="0" w:space="0" w:color="auto"/>
            <w:bottom w:val="none" w:sz="0" w:space="0" w:color="auto"/>
            <w:right w:val="none" w:sz="0" w:space="0" w:color="auto"/>
          </w:divBdr>
        </w:div>
        <w:div w:id="1824394632">
          <w:marLeft w:val="0"/>
          <w:marRight w:val="0"/>
          <w:marTop w:val="0"/>
          <w:marBottom w:val="0"/>
          <w:divBdr>
            <w:top w:val="none" w:sz="0" w:space="0" w:color="auto"/>
            <w:left w:val="none" w:sz="0" w:space="0" w:color="auto"/>
            <w:bottom w:val="none" w:sz="0" w:space="0" w:color="auto"/>
            <w:right w:val="none" w:sz="0" w:space="0" w:color="auto"/>
          </w:divBdr>
        </w:div>
        <w:div w:id="1917591653">
          <w:marLeft w:val="0"/>
          <w:marRight w:val="0"/>
          <w:marTop w:val="0"/>
          <w:marBottom w:val="0"/>
          <w:divBdr>
            <w:top w:val="none" w:sz="0" w:space="0" w:color="auto"/>
            <w:left w:val="none" w:sz="0" w:space="0" w:color="auto"/>
            <w:bottom w:val="none" w:sz="0" w:space="0" w:color="auto"/>
            <w:right w:val="none" w:sz="0" w:space="0" w:color="auto"/>
          </w:divBdr>
        </w:div>
        <w:div w:id="1956598274">
          <w:marLeft w:val="0"/>
          <w:marRight w:val="0"/>
          <w:marTop w:val="0"/>
          <w:marBottom w:val="0"/>
          <w:divBdr>
            <w:top w:val="none" w:sz="0" w:space="0" w:color="auto"/>
            <w:left w:val="none" w:sz="0" w:space="0" w:color="auto"/>
            <w:bottom w:val="none" w:sz="0" w:space="0" w:color="auto"/>
            <w:right w:val="none" w:sz="0" w:space="0" w:color="auto"/>
          </w:divBdr>
        </w:div>
        <w:div w:id="2005666395">
          <w:marLeft w:val="0"/>
          <w:marRight w:val="0"/>
          <w:marTop w:val="0"/>
          <w:marBottom w:val="0"/>
          <w:divBdr>
            <w:top w:val="none" w:sz="0" w:space="0" w:color="auto"/>
            <w:left w:val="none" w:sz="0" w:space="0" w:color="auto"/>
            <w:bottom w:val="none" w:sz="0" w:space="0" w:color="auto"/>
            <w:right w:val="none" w:sz="0" w:space="0" w:color="auto"/>
          </w:divBdr>
        </w:div>
        <w:div w:id="2021196997">
          <w:marLeft w:val="0"/>
          <w:marRight w:val="0"/>
          <w:marTop w:val="0"/>
          <w:marBottom w:val="0"/>
          <w:divBdr>
            <w:top w:val="none" w:sz="0" w:space="0" w:color="auto"/>
            <w:left w:val="none" w:sz="0" w:space="0" w:color="auto"/>
            <w:bottom w:val="none" w:sz="0" w:space="0" w:color="auto"/>
            <w:right w:val="none" w:sz="0" w:space="0" w:color="auto"/>
          </w:divBdr>
        </w:div>
        <w:div w:id="2035644440">
          <w:marLeft w:val="0"/>
          <w:marRight w:val="0"/>
          <w:marTop w:val="0"/>
          <w:marBottom w:val="0"/>
          <w:divBdr>
            <w:top w:val="none" w:sz="0" w:space="0" w:color="auto"/>
            <w:left w:val="none" w:sz="0" w:space="0" w:color="auto"/>
            <w:bottom w:val="none" w:sz="0" w:space="0" w:color="auto"/>
            <w:right w:val="none" w:sz="0" w:space="0" w:color="auto"/>
          </w:divBdr>
        </w:div>
        <w:div w:id="2061587100">
          <w:marLeft w:val="0"/>
          <w:marRight w:val="0"/>
          <w:marTop w:val="0"/>
          <w:marBottom w:val="0"/>
          <w:divBdr>
            <w:top w:val="none" w:sz="0" w:space="0" w:color="auto"/>
            <w:left w:val="none" w:sz="0" w:space="0" w:color="auto"/>
            <w:bottom w:val="none" w:sz="0" w:space="0" w:color="auto"/>
            <w:right w:val="none" w:sz="0" w:space="0" w:color="auto"/>
          </w:divBdr>
        </w:div>
        <w:div w:id="2098212876">
          <w:marLeft w:val="0"/>
          <w:marRight w:val="0"/>
          <w:marTop w:val="0"/>
          <w:marBottom w:val="0"/>
          <w:divBdr>
            <w:top w:val="none" w:sz="0" w:space="0" w:color="auto"/>
            <w:left w:val="none" w:sz="0" w:space="0" w:color="auto"/>
            <w:bottom w:val="none" w:sz="0" w:space="0" w:color="auto"/>
            <w:right w:val="none" w:sz="0" w:space="0" w:color="auto"/>
          </w:divBdr>
        </w:div>
        <w:div w:id="2107338328">
          <w:marLeft w:val="0"/>
          <w:marRight w:val="0"/>
          <w:marTop w:val="0"/>
          <w:marBottom w:val="0"/>
          <w:divBdr>
            <w:top w:val="none" w:sz="0" w:space="0" w:color="auto"/>
            <w:left w:val="none" w:sz="0" w:space="0" w:color="auto"/>
            <w:bottom w:val="none" w:sz="0" w:space="0" w:color="auto"/>
            <w:right w:val="none" w:sz="0" w:space="0" w:color="auto"/>
          </w:divBdr>
        </w:div>
      </w:divsChild>
    </w:div>
    <w:div w:id="2062434277">
      <w:bodyDiv w:val="1"/>
      <w:marLeft w:val="0"/>
      <w:marRight w:val="0"/>
      <w:marTop w:val="0"/>
      <w:marBottom w:val="0"/>
      <w:divBdr>
        <w:top w:val="none" w:sz="0" w:space="0" w:color="auto"/>
        <w:left w:val="none" w:sz="0" w:space="0" w:color="auto"/>
        <w:bottom w:val="none" w:sz="0" w:space="0" w:color="auto"/>
        <w:right w:val="none" w:sz="0" w:space="0" w:color="auto"/>
      </w:divBdr>
    </w:div>
    <w:div w:id="2090418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ages.github.ibm.com/it-standards/main/" TargetMode="External"/><Relationship Id="rId13" Type="http://schemas.openxmlformats.org/officeDocument/2006/relationships/hyperlink" Target="https://w3-connections.ibm.com/wikis/home?lang=en-us"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Microsoft%20Office\Templates\PMP%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D7527E-2873-4372-AA56-85C74717F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PMP Template.dot</Template>
  <TotalTime>28</TotalTime>
  <Pages>8</Pages>
  <Words>1320</Words>
  <Characters>7529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PMP Program Management Controls Admin</vt:lpstr>
    </vt:vector>
  </TitlesOfParts>
  <Company>IBM</Company>
  <LinksUpToDate>false</LinksUpToDate>
  <CharactersWithSpaces>8832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PMP Program Management Controls Admin</dc:title>
  <dc:creator>Program Management Practice</dc:creator>
  <cp:lastModifiedBy>Neetee Pawa</cp:lastModifiedBy>
  <cp:revision>5</cp:revision>
  <cp:lastPrinted>2010-07-07T13:23:00Z</cp:lastPrinted>
  <dcterms:created xsi:type="dcterms:W3CDTF">2018-08-06T21:18:00Z</dcterms:created>
  <dcterms:modified xsi:type="dcterms:W3CDTF">2018-08-08T09:14:00Z</dcterms:modified>
</cp:coreProperties>
</file>